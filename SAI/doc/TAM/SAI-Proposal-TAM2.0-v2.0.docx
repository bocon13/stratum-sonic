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54D70F" w14:textId="77777777" w:rsidR="002B0093" w:rsidRDefault="009D2773">
      <w:pPr>
        <w:jc w:val="center"/>
      </w:pPr>
      <w:r>
        <w:rPr>
          <w:noProof/>
          <w:lang w:val="en-US" w:eastAsia="en-US" w:bidi="ar-SA"/>
        </w:rPr>
        <w:drawing>
          <wp:inline distT="0" distB="0" distL="0" distR="0" wp14:anchorId="4C1A2E90" wp14:editId="23793A08">
            <wp:extent cx="3869690" cy="4886325"/>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
                    <a:srcRect/>
                    <a:stretch>
                      <a:fillRect/>
                    </a:stretch>
                  </pic:blipFill>
                  <pic:spPr>
                    <a:xfrm>
                      <a:off x="0" y="0"/>
                      <a:ext cx="3869690" cy="4886325"/>
                    </a:xfrm>
                    <a:prstGeom prst="rect">
                      <a:avLst/>
                    </a:prstGeom>
                    <a:ln/>
                  </pic:spPr>
                </pic:pic>
              </a:graphicData>
            </a:graphic>
          </wp:inline>
        </w:drawing>
      </w:r>
    </w:p>
    <w:p w14:paraId="5ACB09BA" w14:textId="77777777" w:rsidR="002B0093" w:rsidRDefault="009D2773">
      <w:pPr>
        <w:pStyle w:val="Title"/>
        <w:jc w:val="center"/>
      </w:pPr>
      <w:r>
        <w:t xml:space="preserve">Switch Abstraction Interface </w:t>
      </w:r>
    </w:p>
    <w:p w14:paraId="3A411603" w14:textId="77777777" w:rsidR="002B0093" w:rsidRDefault="009D2773">
      <w:pPr>
        <w:pStyle w:val="Title"/>
        <w:jc w:val="center"/>
      </w:pPr>
      <w:r>
        <w:t>Change Proposal</w:t>
      </w:r>
    </w:p>
    <w:p w14:paraId="6DF64B14" w14:textId="77777777" w:rsidR="002B0093" w:rsidRDefault="002B0093"/>
    <w:p w14:paraId="1CAB1DE0" w14:textId="77777777" w:rsidR="002B0093" w:rsidRDefault="002B0093"/>
    <w:tbl>
      <w:tblPr>
        <w:tblStyle w:val="a0"/>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7915"/>
      </w:tblGrid>
      <w:tr w:rsidR="002B0093" w14:paraId="308EEBE4" w14:textId="77777777">
        <w:tc>
          <w:tcPr>
            <w:tcW w:w="1435" w:type="dxa"/>
          </w:tcPr>
          <w:p w14:paraId="6BA5EB85" w14:textId="77777777" w:rsidR="002B0093" w:rsidRDefault="009D2773">
            <w:r>
              <w:rPr>
                <w:b/>
              </w:rPr>
              <w:t>Title</w:t>
            </w:r>
          </w:p>
        </w:tc>
        <w:tc>
          <w:tcPr>
            <w:tcW w:w="7915" w:type="dxa"/>
          </w:tcPr>
          <w:p w14:paraId="574942A7" w14:textId="77777777" w:rsidR="002B0093" w:rsidRDefault="000E176A">
            <w:pPr>
              <w:tabs>
                <w:tab w:val="left" w:pos="1992"/>
              </w:tabs>
            </w:pPr>
            <w:r>
              <w:rPr>
                <w:b/>
              </w:rPr>
              <w:t>SAI Telemetry and Monitoring</w:t>
            </w:r>
            <w:r w:rsidR="006D41C5">
              <w:rPr>
                <w:b/>
              </w:rPr>
              <w:t xml:space="preserve"> (TAM)</w:t>
            </w:r>
          </w:p>
        </w:tc>
      </w:tr>
      <w:tr w:rsidR="002B0093" w14:paraId="11FBBF42" w14:textId="77777777">
        <w:tc>
          <w:tcPr>
            <w:tcW w:w="1435" w:type="dxa"/>
          </w:tcPr>
          <w:p w14:paraId="75FC60E4" w14:textId="77777777" w:rsidR="002B0093" w:rsidRDefault="009D2773">
            <w:r>
              <w:rPr>
                <w:b/>
              </w:rPr>
              <w:t>Authors</w:t>
            </w:r>
          </w:p>
        </w:tc>
        <w:tc>
          <w:tcPr>
            <w:tcW w:w="7915" w:type="dxa"/>
          </w:tcPr>
          <w:p w14:paraId="6E1E0D93" w14:textId="77777777" w:rsidR="002B0093" w:rsidRDefault="00996E9E">
            <w:r>
              <w:rPr>
                <w:b/>
              </w:rPr>
              <w:t>Jai Kumar, Broadcom Inc.</w:t>
            </w:r>
          </w:p>
        </w:tc>
      </w:tr>
      <w:tr w:rsidR="002B0093" w14:paraId="153ADCE0" w14:textId="77777777">
        <w:tc>
          <w:tcPr>
            <w:tcW w:w="1435" w:type="dxa"/>
          </w:tcPr>
          <w:p w14:paraId="01E50E63" w14:textId="77777777" w:rsidR="002B0093" w:rsidRDefault="009D2773">
            <w:r>
              <w:rPr>
                <w:b/>
              </w:rPr>
              <w:t>Status</w:t>
            </w:r>
          </w:p>
        </w:tc>
        <w:tc>
          <w:tcPr>
            <w:tcW w:w="7915" w:type="dxa"/>
          </w:tcPr>
          <w:p w14:paraId="4B65A369" w14:textId="77777777" w:rsidR="002B0093" w:rsidRDefault="009D2773">
            <w:r>
              <w:rPr>
                <w:b/>
              </w:rPr>
              <w:t>In Review</w:t>
            </w:r>
          </w:p>
        </w:tc>
      </w:tr>
      <w:tr w:rsidR="002B0093" w14:paraId="6DCF83F1" w14:textId="77777777">
        <w:tc>
          <w:tcPr>
            <w:tcW w:w="1435" w:type="dxa"/>
          </w:tcPr>
          <w:p w14:paraId="0E382CCF" w14:textId="77777777" w:rsidR="002B0093" w:rsidRDefault="009D2773">
            <w:r>
              <w:rPr>
                <w:b/>
              </w:rPr>
              <w:t>Type</w:t>
            </w:r>
          </w:p>
        </w:tc>
        <w:tc>
          <w:tcPr>
            <w:tcW w:w="7915" w:type="dxa"/>
          </w:tcPr>
          <w:p w14:paraId="1C1BB3DA" w14:textId="77777777" w:rsidR="002B0093" w:rsidRDefault="009D2773">
            <w:r>
              <w:rPr>
                <w:b/>
              </w:rPr>
              <w:t>Standards Track</w:t>
            </w:r>
          </w:p>
        </w:tc>
      </w:tr>
      <w:tr w:rsidR="002B0093" w14:paraId="13E0E99F" w14:textId="77777777">
        <w:tc>
          <w:tcPr>
            <w:tcW w:w="1435" w:type="dxa"/>
          </w:tcPr>
          <w:p w14:paraId="4D0594E8" w14:textId="77777777" w:rsidR="002B0093" w:rsidRDefault="009D2773">
            <w:r>
              <w:rPr>
                <w:b/>
              </w:rPr>
              <w:t>Created</w:t>
            </w:r>
          </w:p>
        </w:tc>
        <w:tc>
          <w:tcPr>
            <w:tcW w:w="7915" w:type="dxa"/>
          </w:tcPr>
          <w:p w14:paraId="6A2E78E5" w14:textId="77777777" w:rsidR="002B0093" w:rsidRDefault="00975987" w:rsidP="00975987">
            <w:r>
              <w:rPr>
                <w:b/>
              </w:rPr>
              <w:t>10</w:t>
            </w:r>
            <w:r w:rsidR="009620D1">
              <w:rPr>
                <w:b/>
              </w:rPr>
              <w:t xml:space="preserve"> J</w:t>
            </w:r>
            <w:r>
              <w:rPr>
                <w:b/>
              </w:rPr>
              <w:t>uly</w:t>
            </w:r>
            <w:r w:rsidR="009620D1">
              <w:rPr>
                <w:b/>
              </w:rPr>
              <w:t xml:space="preserve"> 201</w:t>
            </w:r>
            <w:r>
              <w:rPr>
                <w:b/>
              </w:rPr>
              <w:t>8</w:t>
            </w:r>
          </w:p>
        </w:tc>
      </w:tr>
      <w:tr w:rsidR="002B0093" w14:paraId="140CA32F" w14:textId="77777777">
        <w:tc>
          <w:tcPr>
            <w:tcW w:w="1435" w:type="dxa"/>
          </w:tcPr>
          <w:p w14:paraId="366F38FA" w14:textId="77777777" w:rsidR="002B0093" w:rsidRDefault="009D2773">
            <w:r>
              <w:rPr>
                <w:b/>
              </w:rPr>
              <w:t>SAI-Version</w:t>
            </w:r>
          </w:p>
        </w:tc>
        <w:tc>
          <w:tcPr>
            <w:tcW w:w="7915" w:type="dxa"/>
          </w:tcPr>
          <w:p w14:paraId="63E99BD8" w14:textId="77777777" w:rsidR="002B0093" w:rsidRDefault="009620D1" w:rsidP="000A7CBB">
            <w:r>
              <w:rPr>
                <w:b/>
              </w:rPr>
              <w:t>1.</w:t>
            </w:r>
            <w:r w:rsidR="000A7CBB">
              <w:rPr>
                <w:b/>
              </w:rPr>
              <w:t>3</w:t>
            </w:r>
          </w:p>
        </w:tc>
      </w:tr>
    </w:tbl>
    <w:sdt>
      <w:sdtPr>
        <w:rPr>
          <w:rFonts w:ascii="Calibri" w:eastAsia="Calibri" w:hAnsi="Calibri" w:cs="Calibri"/>
          <w:color w:val="000000"/>
          <w:sz w:val="22"/>
          <w:szCs w:val="22"/>
          <w:lang w:val="en-IN" w:eastAsia="en-IN" w:bidi="te-IN"/>
        </w:rPr>
        <w:id w:val="1682314938"/>
        <w:docPartObj>
          <w:docPartGallery w:val="Table of Contents"/>
          <w:docPartUnique/>
        </w:docPartObj>
      </w:sdtPr>
      <w:sdtEndPr>
        <w:rPr>
          <w:b/>
          <w:bCs/>
          <w:noProof/>
          <w:sz w:val="18"/>
        </w:rPr>
      </w:sdtEndPr>
      <w:sdtContent>
        <w:p w14:paraId="43DD0343" w14:textId="77777777" w:rsidR="009F4AA7" w:rsidRDefault="009F4AA7">
          <w:pPr>
            <w:pStyle w:val="TOCHeading"/>
          </w:pPr>
          <w:r>
            <w:t>Contents</w:t>
          </w:r>
        </w:p>
        <w:p w14:paraId="10D2FC3B" w14:textId="77777777" w:rsidR="00CB49BF" w:rsidRDefault="009F4AA7">
          <w:pPr>
            <w:pStyle w:val="TOC1"/>
            <w:rPr>
              <w:rFonts w:asciiTheme="minorHAnsi" w:eastAsiaTheme="minorEastAsia" w:hAnsiTheme="minorHAnsi" w:cstheme="minorBidi"/>
              <w:noProof/>
              <w:color w:val="auto"/>
              <w:sz w:val="24"/>
              <w:szCs w:val="24"/>
              <w:lang w:val="en-US" w:eastAsia="en-US" w:bidi="ar-SA"/>
            </w:rPr>
          </w:pPr>
          <w:r>
            <w:fldChar w:fldCharType="begin"/>
          </w:r>
          <w:r>
            <w:instrText xml:space="preserve"> TOC \o "1-3" \h \z \u </w:instrText>
          </w:r>
          <w:r>
            <w:fldChar w:fldCharType="separate"/>
          </w:r>
          <w:hyperlink w:anchor="_Toc528317626" w:history="1">
            <w:r w:rsidR="00CB49BF" w:rsidRPr="005973A5">
              <w:rPr>
                <w:rStyle w:val="Hyperlink"/>
                <w:noProof/>
              </w:rPr>
              <w:t>List of Changes</w:t>
            </w:r>
            <w:r w:rsidR="00CB49BF">
              <w:rPr>
                <w:noProof/>
                <w:webHidden/>
              </w:rPr>
              <w:tab/>
            </w:r>
            <w:r w:rsidR="00CB49BF">
              <w:rPr>
                <w:noProof/>
                <w:webHidden/>
              </w:rPr>
              <w:fldChar w:fldCharType="begin"/>
            </w:r>
            <w:r w:rsidR="00CB49BF">
              <w:rPr>
                <w:noProof/>
                <w:webHidden/>
              </w:rPr>
              <w:instrText xml:space="preserve"> PAGEREF _Toc528317626 \h </w:instrText>
            </w:r>
            <w:r w:rsidR="00CB49BF">
              <w:rPr>
                <w:noProof/>
                <w:webHidden/>
              </w:rPr>
            </w:r>
            <w:r w:rsidR="00CB49BF">
              <w:rPr>
                <w:noProof/>
                <w:webHidden/>
              </w:rPr>
              <w:fldChar w:fldCharType="separate"/>
            </w:r>
            <w:r w:rsidR="00CB49BF">
              <w:rPr>
                <w:noProof/>
                <w:webHidden/>
              </w:rPr>
              <w:t>3</w:t>
            </w:r>
            <w:r w:rsidR="00CB49BF">
              <w:rPr>
                <w:noProof/>
                <w:webHidden/>
              </w:rPr>
              <w:fldChar w:fldCharType="end"/>
            </w:r>
          </w:hyperlink>
        </w:p>
        <w:p w14:paraId="09232393" w14:textId="77777777" w:rsidR="00CB49BF" w:rsidRDefault="00E2547A">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27" w:history="1">
            <w:r w:rsidR="00CB49BF" w:rsidRPr="005973A5">
              <w:rPr>
                <w:rStyle w:val="Hyperlink"/>
                <w:noProof/>
              </w:rPr>
              <w:t>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Overview</w:t>
            </w:r>
            <w:r w:rsidR="00CB49BF">
              <w:rPr>
                <w:noProof/>
                <w:webHidden/>
              </w:rPr>
              <w:tab/>
            </w:r>
            <w:r w:rsidR="00CB49BF">
              <w:rPr>
                <w:noProof/>
                <w:webHidden/>
              </w:rPr>
              <w:fldChar w:fldCharType="begin"/>
            </w:r>
            <w:r w:rsidR="00CB49BF">
              <w:rPr>
                <w:noProof/>
                <w:webHidden/>
              </w:rPr>
              <w:instrText xml:space="preserve"> PAGEREF _Toc528317627 \h </w:instrText>
            </w:r>
            <w:r w:rsidR="00CB49BF">
              <w:rPr>
                <w:noProof/>
                <w:webHidden/>
              </w:rPr>
            </w:r>
            <w:r w:rsidR="00CB49BF">
              <w:rPr>
                <w:noProof/>
                <w:webHidden/>
              </w:rPr>
              <w:fldChar w:fldCharType="separate"/>
            </w:r>
            <w:r w:rsidR="00CB49BF">
              <w:rPr>
                <w:noProof/>
                <w:webHidden/>
              </w:rPr>
              <w:t>5</w:t>
            </w:r>
            <w:r w:rsidR="00CB49BF">
              <w:rPr>
                <w:noProof/>
                <w:webHidden/>
              </w:rPr>
              <w:fldChar w:fldCharType="end"/>
            </w:r>
          </w:hyperlink>
        </w:p>
        <w:p w14:paraId="24188476" w14:textId="77777777" w:rsidR="00CB49BF" w:rsidRDefault="00E2547A">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28" w:history="1">
            <w:r w:rsidR="00CB49BF" w:rsidRPr="005973A5">
              <w:rPr>
                <w:rStyle w:val="Hyperlink"/>
                <w:noProof/>
              </w:rPr>
              <w:t>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Proposal</w:t>
            </w:r>
            <w:r w:rsidR="00CB49BF">
              <w:rPr>
                <w:noProof/>
                <w:webHidden/>
              </w:rPr>
              <w:tab/>
            </w:r>
            <w:r w:rsidR="00CB49BF">
              <w:rPr>
                <w:noProof/>
                <w:webHidden/>
              </w:rPr>
              <w:fldChar w:fldCharType="begin"/>
            </w:r>
            <w:r w:rsidR="00CB49BF">
              <w:rPr>
                <w:noProof/>
                <w:webHidden/>
              </w:rPr>
              <w:instrText xml:space="preserve"> PAGEREF _Toc528317628 \h </w:instrText>
            </w:r>
            <w:r w:rsidR="00CB49BF">
              <w:rPr>
                <w:noProof/>
                <w:webHidden/>
              </w:rPr>
            </w:r>
            <w:r w:rsidR="00CB49BF">
              <w:rPr>
                <w:noProof/>
                <w:webHidden/>
              </w:rPr>
              <w:fldChar w:fldCharType="separate"/>
            </w:r>
            <w:r w:rsidR="00CB49BF">
              <w:rPr>
                <w:noProof/>
                <w:webHidden/>
              </w:rPr>
              <w:t>5</w:t>
            </w:r>
            <w:r w:rsidR="00CB49BF">
              <w:rPr>
                <w:noProof/>
                <w:webHidden/>
              </w:rPr>
              <w:fldChar w:fldCharType="end"/>
            </w:r>
          </w:hyperlink>
        </w:p>
        <w:p w14:paraId="5B9E7656" w14:textId="77777777" w:rsidR="00CB49BF" w:rsidRDefault="00E2547A">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29" w:history="1">
            <w:r w:rsidR="00CB49BF" w:rsidRPr="005973A5">
              <w:rPr>
                <w:rStyle w:val="Hyperlink"/>
                <w:noProof/>
              </w:rPr>
              <w:t>2.1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TAM API abstraction</w:t>
            </w:r>
            <w:r w:rsidR="00CB49BF">
              <w:rPr>
                <w:noProof/>
                <w:webHidden/>
              </w:rPr>
              <w:tab/>
            </w:r>
            <w:r w:rsidR="00CB49BF">
              <w:rPr>
                <w:noProof/>
                <w:webHidden/>
              </w:rPr>
              <w:fldChar w:fldCharType="begin"/>
            </w:r>
            <w:r w:rsidR="00CB49BF">
              <w:rPr>
                <w:noProof/>
                <w:webHidden/>
              </w:rPr>
              <w:instrText xml:space="preserve"> PAGEREF _Toc528317629 \h </w:instrText>
            </w:r>
            <w:r w:rsidR="00CB49BF">
              <w:rPr>
                <w:noProof/>
                <w:webHidden/>
              </w:rPr>
            </w:r>
            <w:r w:rsidR="00CB49BF">
              <w:rPr>
                <w:noProof/>
                <w:webHidden/>
              </w:rPr>
              <w:fldChar w:fldCharType="separate"/>
            </w:r>
            <w:r w:rsidR="00CB49BF">
              <w:rPr>
                <w:noProof/>
                <w:webHidden/>
              </w:rPr>
              <w:t>6</w:t>
            </w:r>
            <w:r w:rsidR="00CB49BF">
              <w:rPr>
                <w:noProof/>
                <w:webHidden/>
              </w:rPr>
              <w:fldChar w:fldCharType="end"/>
            </w:r>
          </w:hyperlink>
        </w:p>
        <w:p w14:paraId="692EA86B" w14:textId="77777777" w:rsidR="00CB49BF" w:rsidRDefault="00E2547A">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30" w:history="1">
            <w:r w:rsidR="00CB49BF" w:rsidRPr="005973A5">
              <w:rPr>
                <w:rStyle w:val="Hyperlink"/>
                <w:noProof/>
              </w:rPr>
              <w:t>2.1.1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Data Push model</w:t>
            </w:r>
            <w:r w:rsidR="00CB49BF">
              <w:rPr>
                <w:noProof/>
                <w:webHidden/>
              </w:rPr>
              <w:tab/>
            </w:r>
            <w:r w:rsidR="00CB49BF">
              <w:rPr>
                <w:noProof/>
                <w:webHidden/>
              </w:rPr>
              <w:fldChar w:fldCharType="begin"/>
            </w:r>
            <w:r w:rsidR="00CB49BF">
              <w:rPr>
                <w:noProof/>
                <w:webHidden/>
              </w:rPr>
              <w:instrText xml:space="preserve"> PAGEREF _Toc528317630 \h </w:instrText>
            </w:r>
            <w:r w:rsidR="00CB49BF">
              <w:rPr>
                <w:noProof/>
                <w:webHidden/>
              </w:rPr>
            </w:r>
            <w:r w:rsidR="00CB49BF">
              <w:rPr>
                <w:noProof/>
                <w:webHidden/>
              </w:rPr>
              <w:fldChar w:fldCharType="separate"/>
            </w:r>
            <w:r w:rsidR="00CB49BF">
              <w:rPr>
                <w:noProof/>
                <w:webHidden/>
              </w:rPr>
              <w:t>7</w:t>
            </w:r>
            <w:r w:rsidR="00CB49BF">
              <w:rPr>
                <w:noProof/>
                <w:webHidden/>
              </w:rPr>
              <w:fldChar w:fldCharType="end"/>
            </w:r>
          </w:hyperlink>
        </w:p>
        <w:p w14:paraId="3DFFEF48" w14:textId="77777777" w:rsidR="00CB49BF" w:rsidRDefault="00E2547A">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31" w:history="1">
            <w:r w:rsidR="00CB49BF" w:rsidRPr="005973A5">
              <w:rPr>
                <w:rStyle w:val="Hyperlink"/>
                <w:noProof/>
              </w:rPr>
              <w:t>2.1.2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Data Pull model</w:t>
            </w:r>
            <w:r w:rsidR="00CB49BF">
              <w:rPr>
                <w:noProof/>
                <w:webHidden/>
              </w:rPr>
              <w:tab/>
            </w:r>
            <w:r w:rsidR="00CB49BF">
              <w:rPr>
                <w:noProof/>
                <w:webHidden/>
              </w:rPr>
              <w:fldChar w:fldCharType="begin"/>
            </w:r>
            <w:r w:rsidR="00CB49BF">
              <w:rPr>
                <w:noProof/>
                <w:webHidden/>
              </w:rPr>
              <w:instrText xml:space="preserve"> PAGEREF _Toc528317631 \h </w:instrText>
            </w:r>
            <w:r w:rsidR="00CB49BF">
              <w:rPr>
                <w:noProof/>
                <w:webHidden/>
              </w:rPr>
            </w:r>
            <w:r w:rsidR="00CB49BF">
              <w:rPr>
                <w:noProof/>
                <w:webHidden/>
              </w:rPr>
              <w:fldChar w:fldCharType="separate"/>
            </w:r>
            <w:r w:rsidR="00CB49BF">
              <w:rPr>
                <w:noProof/>
                <w:webHidden/>
              </w:rPr>
              <w:t>7</w:t>
            </w:r>
            <w:r w:rsidR="00CB49BF">
              <w:rPr>
                <w:noProof/>
                <w:webHidden/>
              </w:rPr>
              <w:fldChar w:fldCharType="end"/>
            </w:r>
          </w:hyperlink>
        </w:p>
        <w:p w14:paraId="1E8B71E7" w14:textId="77777777" w:rsidR="00CB49BF" w:rsidRDefault="00E2547A">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32" w:history="1">
            <w:r w:rsidR="00CB49BF" w:rsidRPr="005973A5">
              <w:rPr>
                <w:rStyle w:val="Hyperlink"/>
                <w:noProof/>
              </w:rPr>
              <w:t>2.1.3</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Granular Subscription of Data</w:t>
            </w:r>
            <w:r w:rsidR="00CB49BF">
              <w:rPr>
                <w:noProof/>
                <w:webHidden/>
              </w:rPr>
              <w:tab/>
            </w:r>
            <w:r w:rsidR="00CB49BF">
              <w:rPr>
                <w:noProof/>
                <w:webHidden/>
              </w:rPr>
              <w:fldChar w:fldCharType="begin"/>
            </w:r>
            <w:r w:rsidR="00CB49BF">
              <w:rPr>
                <w:noProof/>
                <w:webHidden/>
              </w:rPr>
              <w:instrText xml:space="preserve"> PAGEREF _Toc528317632 \h </w:instrText>
            </w:r>
            <w:r w:rsidR="00CB49BF">
              <w:rPr>
                <w:noProof/>
                <w:webHidden/>
              </w:rPr>
            </w:r>
            <w:r w:rsidR="00CB49BF">
              <w:rPr>
                <w:noProof/>
                <w:webHidden/>
              </w:rPr>
              <w:fldChar w:fldCharType="separate"/>
            </w:r>
            <w:r w:rsidR="00CB49BF">
              <w:rPr>
                <w:noProof/>
                <w:webHidden/>
              </w:rPr>
              <w:t>9</w:t>
            </w:r>
            <w:r w:rsidR="00CB49BF">
              <w:rPr>
                <w:noProof/>
                <w:webHidden/>
              </w:rPr>
              <w:fldChar w:fldCharType="end"/>
            </w:r>
          </w:hyperlink>
        </w:p>
        <w:p w14:paraId="669D6F1A" w14:textId="77777777" w:rsidR="00CB49BF" w:rsidRDefault="00E2547A">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33" w:history="1">
            <w:r w:rsidR="00CB49BF" w:rsidRPr="005973A5">
              <w:rPr>
                <w:rStyle w:val="Hyperlink"/>
                <w:noProof/>
              </w:rPr>
              <w:t>2.2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Changes from TAM 1.0 spec</w:t>
            </w:r>
            <w:r w:rsidR="00CB49BF">
              <w:rPr>
                <w:noProof/>
                <w:webHidden/>
              </w:rPr>
              <w:tab/>
            </w:r>
            <w:r w:rsidR="00CB49BF">
              <w:rPr>
                <w:noProof/>
                <w:webHidden/>
              </w:rPr>
              <w:fldChar w:fldCharType="begin"/>
            </w:r>
            <w:r w:rsidR="00CB49BF">
              <w:rPr>
                <w:noProof/>
                <w:webHidden/>
              </w:rPr>
              <w:instrText xml:space="preserve"> PAGEREF _Toc528317633 \h </w:instrText>
            </w:r>
            <w:r w:rsidR="00CB49BF">
              <w:rPr>
                <w:noProof/>
                <w:webHidden/>
              </w:rPr>
            </w:r>
            <w:r w:rsidR="00CB49BF">
              <w:rPr>
                <w:noProof/>
                <w:webHidden/>
              </w:rPr>
              <w:fldChar w:fldCharType="separate"/>
            </w:r>
            <w:r w:rsidR="00CB49BF">
              <w:rPr>
                <w:noProof/>
                <w:webHidden/>
              </w:rPr>
              <w:t>10</w:t>
            </w:r>
            <w:r w:rsidR="00CB49BF">
              <w:rPr>
                <w:noProof/>
                <w:webHidden/>
              </w:rPr>
              <w:fldChar w:fldCharType="end"/>
            </w:r>
          </w:hyperlink>
        </w:p>
        <w:p w14:paraId="40BC1D86" w14:textId="77777777" w:rsidR="00CB49BF" w:rsidRDefault="00E2547A">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4" w:history="1">
            <w:r w:rsidR="00CB49BF" w:rsidRPr="005973A5">
              <w:rPr>
                <w:rStyle w:val="Hyperlink"/>
                <w:noProof/>
              </w:rPr>
              <w:t>3</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Specification</w:t>
            </w:r>
            <w:r w:rsidR="00CB49BF">
              <w:rPr>
                <w:noProof/>
                <w:webHidden/>
              </w:rPr>
              <w:tab/>
            </w:r>
            <w:r w:rsidR="00CB49BF">
              <w:rPr>
                <w:noProof/>
                <w:webHidden/>
              </w:rPr>
              <w:fldChar w:fldCharType="begin"/>
            </w:r>
            <w:r w:rsidR="00CB49BF">
              <w:rPr>
                <w:noProof/>
                <w:webHidden/>
              </w:rPr>
              <w:instrText xml:space="preserve"> PAGEREF _Toc528317634 \h </w:instrText>
            </w:r>
            <w:r w:rsidR="00CB49BF">
              <w:rPr>
                <w:noProof/>
                <w:webHidden/>
              </w:rPr>
            </w:r>
            <w:r w:rsidR="00CB49BF">
              <w:rPr>
                <w:noProof/>
                <w:webHidden/>
              </w:rPr>
              <w:fldChar w:fldCharType="separate"/>
            </w:r>
            <w:r w:rsidR="00CB49BF">
              <w:rPr>
                <w:noProof/>
                <w:webHidden/>
              </w:rPr>
              <w:t>12</w:t>
            </w:r>
            <w:r w:rsidR="00CB49BF">
              <w:rPr>
                <w:noProof/>
                <w:webHidden/>
              </w:rPr>
              <w:fldChar w:fldCharType="end"/>
            </w:r>
          </w:hyperlink>
        </w:p>
        <w:p w14:paraId="0BC578CC" w14:textId="77777777" w:rsidR="00CB49BF" w:rsidRDefault="00E2547A">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35" w:history="1">
            <w:r w:rsidR="00CB49BF" w:rsidRPr="005973A5">
              <w:rPr>
                <w:rStyle w:val="Hyperlink"/>
                <w:noProof/>
              </w:rPr>
              <w:t>3.1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SAI API and TAM Objects</w:t>
            </w:r>
            <w:r w:rsidR="00CB49BF">
              <w:rPr>
                <w:noProof/>
                <w:webHidden/>
              </w:rPr>
              <w:tab/>
            </w:r>
            <w:r w:rsidR="00CB49BF">
              <w:rPr>
                <w:noProof/>
                <w:webHidden/>
              </w:rPr>
              <w:fldChar w:fldCharType="begin"/>
            </w:r>
            <w:r w:rsidR="00CB49BF">
              <w:rPr>
                <w:noProof/>
                <w:webHidden/>
              </w:rPr>
              <w:instrText xml:space="preserve"> PAGEREF _Toc528317635 \h </w:instrText>
            </w:r>
            <w:r w:rsidR="00CB49BF">
              <w:rPr>
                <w:noProof/>
                <w:webHidden/>
              </w:rPr>
            </w:r>
            <w:r w:rsidR="00CB49BF">
              <w:rPr>
                <w:noProof/>
                <w:webHidden/>
              </w:rPr>
              <w:fldChar w:fldCharType="separate"/>
            </w:r>
            <w:r w:rsidR="00CB49BF">
              <w:rPr>
                <w:noProof/>
                <w:webHidden/>
              </w:rPr>
              <w:t>12</w:t>
            </w:r>
            <w:r w:rsidR="00CB49BF">
              <w:rPr>
                <w:noProof/>
                <w:webHidden/>
              </w:rPr>
              <w:fldChar w:fldCharType="end"/>
            </w:r>
          </w:hyperlink>
        </w:p>
        <w:p w14:paraId="31B7D8CA" w14:textId="77777777" w:rsidR="00CB49BF" w:rsidRDefault="00E2547A">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36" w:history="1">
            <w:r w:rsidR="00CB49BF" w:rsidRPr="005973A5">
              <w:rPr>
                <w:rStyle w:val="Hyperlink"/>
                <w:noProof/>
              </w:rPr>
              <w:t>3.2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TAM Object and Bind Points</w:t>
            </w:r>
            <w:r w:rsidR="00CB49BF">
              <w:rPr>
                <w:noProof/>
                <w:webHidden/>
              </w:rPr>
              <w:tab/>
            </w:r>
            <w:r w:rsidR="00CB49BF">
              <w:rPr>
                <w:noProof/>
                <w:webHidden/>
              </w:rPr>
              <w:fldChar w:fldCharType="begin"/>
            </w:r>
            <w:r w:rsidR="00CB49BF">
              <w:rPr>
                <w:noProof/>
                <w:webHidden/>
              </w:rPr>
              <w:instrText xml:space="preserve"> PAGEREF _Toc528317636 \h </w:instrText>
            </w:r>
            <w:r w:rsidR="00CB49BF">
              <w:rPr>
                <w:noProof/>
                <w:webHidden/>
              </w:rPr>
            </w:r>
            <w:r w:rsidR="00CB49BF">
              <w:rPr>
                <w:noProof/>
                <w:webHidden/>
              </w:rPr>
              <w:fldChar w:fldCharType="separate"/>
            </w:r>
            <w:r w:rsidR="00CB49BF">
              <w:rPr>
                <w:noProof/>
                <w:webHidden/>
              </w:rPr>
              <w:t>14</w:t>
            </w:r>
            <w:r w:rsidR="00CB49BF">
              <w:rPr>
                <w:noProof/>
                <w:webHidden/>
              </w:rPr>
              <w:fldChar w:fldCharType="end"/>
            </w:r>
          </w:hyperlink>
        </w:p>
        <w:p w14:paraId="75049D70" w14:textId="77777777" w:rsidR="00CB49BF" w:rsidRDefault="00E2547A">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7" w:history="1">
            <w:r w:rsidR="00CB49BF" w:rsidRPr="005973A5">
              <w:rPr>
                <w:rStyle w:val="Hyperlink"/>
                <w:noProof/>
              </w:rPr>
              <w:t>4</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Serialization and De-serialization</w:t>
            </w:r>
            <w:r w:rsidR="00CB49BF">
              <w:rPr>
                <w:noProof/>
                <w:webHidden/>
              </w:rPr>
              <w:tab/>
            </w:r>
            <w:r w:rsidR="00CB49BF">
              <w:rPr>
                <w:noProof/>
                <w:webHidden/>
              </w:rPr>
              <w:fldChar w:fldCharType="begin"/>
            </w:r>
            <w:r w:rsidR="00CB49BF">
              <w:rPr>
                <w:noProof/>
                <w:webHidden/>
              </w:rPr>
              <w:instrText xml:space="preserve"> PAGEREF _Toc528317637 \h </w:instrText>
            </w:r>
            <w:r w:rsidR="00CB49BF">
              <w:rPr>
                <w:noProof/>
                <w:webHidden/>
              </w:rPr>
            </w:r>
            <w:r w:rsidR="00CB49BF">
              <w:rPr>
                <w:noProof/>
                <w:webHidden/>
              </w:rPr>
              <w:fldChar w:fldCharType="separate"/>
            </w:r>
            <w:r w:rsidR="00CB49BF">
              <w:rPr>
                <w:noProof/>
                <w:webHidden/>
              </w:rPr>
              <w:t>15</w:t>
            </w:r>
            <w:r w:rsidR="00CB49BF">
              <w:rPr>
                <w:noProof/>
                <w:webHidden/>
              </w:rPr>
              <w:fldChar w:fldCharType="end"/>
            </w:r>
          </w:hyperlink>
        </w:p>
        <w:p w14:paraId="4D18CCA5" w14:textId="77777777" w:rsidR="00CB49BF" w:rsidRDefault="00E2547A">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8" w:history="1">
            <w:r w:rsidR="00CB49BF" w:rsidRPr="005973A5">
              <w:rPr>
                <w:rStyle w:val="Hyperlink"/>
                <w:noProof/>
              </w:rPr>
              <w:t>5</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New Data Attribute in Future</w:t>
            </w:r>
            <w:r w:rsidR="00CB49BF">
              <w:rPr>
                <w:noProof/>
                <w:webHidden/>
              </w:rPr>
              <w:tab/>
            </w:r>
            <w:r w:rsidR="00CB49BF">
              <w:rPr>
                <w:noProof/>
                <w:webHidden/>
              </w:rPr>
              <w:fldChar w:fldCharType="begin"/>
            </w:r>
            <w:r w:rsidR="00CB49BF">
              <w:rPr>
                <w:noProof/>
                <w:webHidden/>
              </w:rPr>
              <w:instrText xml:space="preserve"> PAGEREF _Toc528317638 \h </w:instrText>
            </w:r>
            <w:r w:rsidR="00CB49BF">
              <w:rPr>
                <w:noProof/>
                <w:webHidden/>
              </w:rPr>
            </w:r>
            <w:r w:rsidR="00CB49BF">
              <w:rPr>
                <w:noProof/>
                <w:webHidden/>
              </w:rPr>
              <w:fldChar w:fldCharType="separate"/>
            </w:r>
            <w:r w:rsidR="00CB49BF">
              <w:rPr>
                <w:noProof/>
                <w:webHidden/>
              </w:rPr>
              <w:t>16</w:t>
            </w:r>
            <w:r w:rsidR="00CB49BF">
              <w:rPr>
                <w:noProof/>
                <w:webHidden/>
              </w:rPr>
              <w:fldChar w:fldCharType="end"/>
            </w:r>
          </w:hyperlink>
        </w:p>
        <w:p w14:paraId="4B6FB2A1" w14:textId="77777777" w:rsidR="00CB49BF" w:rsidRDefault="00E2547A">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9" w:history="1">
            <w:r w:rsidR="00CB49BF" w:rsidRPr="005973A5">
              <w:rPr>
                <w:rStyle w:val="Hyperlink"/>
                <w:noProof/>
              </w:rPr>
              <w:t>6</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New Event in Future</w:t>
            </w:r>
            <w:r w:rsidR="00CB49BF">
              <w:rPr>
                <w:noProof/>
                <w:webHidden/>
              </w:rPr>
              <w:tab/>
            </w:r>
            <w:r w:rsidR="00CB49BF">
              <w:rPr>
                <w:noProof/>
                <w:webHidden/>
              </w:rPr>
              <w:fldChar w:fldCharType="begin"/>
            </w:r>
            <w:r w:rsidR="00CB49BF">
              <w:rPr>
                <w:noProof/>
                <w:webHidden/>
              </w:rPr>
              <w:instrText xml:space="preserve"> PAGEREF _Toc528317639 \h </w:instrText>
            </w:r>
            <w:r w:rsidR="00CB49BF">
              <w:rPr>
                <w:noProof/>
                <w:webHidden/>
              </w:rPr>
            </w:r>
            <w:r w:rsidR="00CB49BF">
              <w:rPr>
                <w:noProof/>
                <w:webHidden/>
              </w:rPr>
              <w:fldChar w:fldCharType="separate"/>
            </w:r>
            <w:r w:rsidR="00CB49BF">
              <w:rPr>
                <w:noProof/>
                <w:webHidden/>
              </w:rPr>
              <w:t>17</w:t>
            </w:r>
            <w:r w:rsidR="00CB49BF">
              <w:rPr>
                <w:noProof/>
                <w:webHidden/>
              </w:rPr>
              <w:fldChar w:fldCharType="end"/>
            </w:r>
          </w:hyperlink>
        </w:p>
        <w:p w14:paraId="1724986B" w14:textId="77777777" w:rsidR="00CB49BF" w:rsidRDefault="00E2547A">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40" w:history="1">
            <w:r w:rsidR="00CB49BF" w:rsidRPr="005973A5">
              <w:rPr>
                <w:rStyle w:val="Hyperlink"/>
                <w:noProof/>
              </w:rPr>
              <w:t>7</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Examples</w:t>
            </w:r>
            <w:r w:rsidR="00CB49BF">
              <w:rPr>
                <w:noProof/>
                <w:webHidden/>
              </w:rPr>
              <w:tab/>
            </w:r>
            <w:r w:rsidR="00CB49BF">
              <w:rPr>
                <w:noProof/>
                <w:webHidden/>
              </w:rPr>
              <w:fldChar w:fldCharType="begin"/>
            </w:r>
            <w:r w:rsidR="00CB49BF">
              <w:rPr>
                <w:noProof/>
                <w:webHidden/>
              </w:rPr>
              <w:instrText xml:space="preserve"> PAGEREF _Toc528317640 \h </w:instrText>
            </w:r>
            <w:r w:rsidR="00CB49BF">
              <w:rPr>
                <w:noProof/>
                <w:webHidden/>
              </w:rPr>
            </w:r>
            <w:r w:rsidR="00CB49BF">
              <w:rPr>
                <w:noProof/>
                <w:webHidden/>
              </w:rPr>
              <w:fldChar w:fldCharType="separate"/>
            </w:r>
            <w:r w:rsidR="00CB49BF">
              <w:rPr>
                <w:noProof/>
                <w:webHidden/>
              </w:rPr>
              <w:t>17</w:t>
            </w:r>
            <w:r w:rsidR="00CB49BF">
              <w:rPr>
                <w:noProof/>
                <w:webHidden/>
              </w:rPr>
              <w:fldChar w:fldCharType="end"/>
            </w:r>
          </w:hyperlink>
        </w:p>
        <w:p w14:paraId="71F7F0BF" w14:textId="77777777" w:rsidR="00CB49BF" w:rsidRDefault="00E2547A">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41" w:history="1">
            <w:r w:rsidR="00CB49BF" w:rsidRPr="005973A5">
              <w:rPr>
                <w:rStyle w:val="Hyperlink"/>
                <w:noProof/>
              </w:rPr>
              <w:t>7.1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Example: Multiple evens and telemetry object in single TAM object</w:t>
            </w:r>
            <w:r w:rsidR="00CB49BF">
              <w:rPr>
                <w:noProof/>
                <w:webHidden/>
              </w:rPr>
              <w:tab/>
            </w:r>
            <w:r w:rsidR="00CB49BF">
              <w:rPr>
                <w:noProof/>
                <w:webHidden/>
              </w:rPr>
              <w:fldChar w:fldCharType="begin"/>
            </w:r>
            <w:r w:rsidR="00CB49BF">
              <w:rPr>
                <w:noProof/>
                <w:webHidden/>
              </w:rPr>
              <w:instrText xml:space="preserve"> PAGEREF _Toc528317641 \h </w:instrText>
            </w:r>
            <w:r w:rsidR="00CB49BF">
              <w:rPr>
                <w:noProof/>
                <w:webHidden/>
              </w:rPr>
            </w:r>
            <w:r w:rsidR="00CB49BF">
              <w:rPr>
                <w:noProof/>
                <w:webHidden/>
              </w:rPr>
              <w:fldChar w:fldCharType="separate"/>
            </w:r>
            <w:r w:rsidR="00CB49BF">
              <w:rPr>
                <w:noProof/>
                <w:webHidden/>
              </w:rPr>
              <w:t>18</w:t>
            </w:r>
            <w:r w:rsidR="00CB49BF">
              <w:rPr>
                <w:noProof/>
                <w:webHidden/>
              </w:rPr>
              <w:fldChar w:fldCharType="end"/>
            </w:r>
          </w:hyperlink>
        </w:p>
        <w:p w14:paraId="4FDBD236" w14:textId="77777777" w:rsidR="00CB49BF" w:rsidRDefault="00E2547A">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2" w:history="1">
            <w:r w:rsidR="00CB49BF" w:rsidRPr="005973A5">
              <w:rPr>
                <w:rStyle w:val="Hyperlink"/>
                <w:noProof/>
              </w:rPr>
              <w:t>7.1.1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Create common report and collector objects</w:t>
            </w:r>
            <w:r w:rsidR="00CB49BF">
              <w:rPr>
                <w:noProof/>
                <w:webHidden/>
              </w:rPr>
              <w:tab/>
            </w:r>
            <w:r w:rsidR="00CB49BF">
              <w:rPr>
                <w:noProof/>
                <w:webHidden/>
              </w:rPr>
              <w:fldChar w:fldCharType="begin"/>
            </w:r>
            <w:r w:rsidR="00CB49BF">
              <w:rPr>
                <w:noProof/>
                <w:webHidden/>
              </w:rPr>
              <w:instrText xml:space="preserve"> PAGEREF _Toc528317642 \h </w:instrText>
            </w:r>
            <w:r w:rsidR="00CB49BF">
              <w:rPr>
                <w:noProof/>
                <w:webHidden/>
              </w:rPr>
            </w:r>
            <w:r w:rsidR="00CB49BF">
              <w:rPr>
                <w:noProof/>
                <w:webHidden/>
              </w:rPr>
              <w:fldChar w:fldCharType="separate"/>
            </w:r>
            <w:r w:rsidR="00CB49BF">
              <w:rPr>
                <w:noProof/>
                <w:webHidden/>
              </w:rPr>
              <w:t>18</w:t>
            </w:r>
            <w:r w:rsidR="00CB49BF">
              <w:rPr>
                <w:noProof/>
                <w:webHidden/>
              </w:rPr>
              <w:fldChar w:fldCharType="end"/>
            </w:r>
          </w:hyperlink>
        </w:p>
        <w:p w14:paraId="3F1C4127" w14:textId="77777777" w:rsidR="00CB49BF" w:rsidRDefault="00E2547A">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3" w:history="1">
            <w:r w:rsidR="00CB49BF" w:rsidRPr="005973A5">
              <w:rPr>
                <w:rStyle w:val="Hyperlink"/>
                <w:noProof/>
              </w:rPr>
              <w:t>7.1.2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flow telemetry session</w:t>
            </w:r>
            <w:r w:rsidR="00CB49BF">
              <w:rPr>
                <w:noProof/>
                <w:webHidden/>
              </w:rPr>
              <w:tab/>
            </w:r>
            <w:r w:rsidR="00CB49BF">
              <w:rPr>
                <w:noProof/>
                <w:webHidden/>
              </w:rPr>
              <w:fldChar w:fldCharType="begin"/>
            </w:r>
            <w:r w:rsidR="00CB49BF">
              <w:rPr>
                <w:noProof/>
                <w:webHidden/>
              </w:rPr>
              <w:instrText xml:space="preserve"> PAGEREF _Toc528317643 \h </w:instrText>
            </w:r>
            <w:r w:rsidR="00CB49BF">
              <w:rPr>
                <w:noProof/>
                <w:webHidden/>
              </w:rPr>
            </w:r>
            <w:r w:rsidR="00CB49BF">
              <w:rPr>
                <w:noProof/>
                <w:webHidden/>
              </w:rPr>
              <w:fldChar w:fldCharType="separate"/>
            </w:r>
            <w:r w:rsidR="00CB49BF">
              <w:rPr>
                <w:noProof/>
                <w:webHidden/>
              </w:rPr>
              <w:t>19</w:t>
            </w:r>
            <w:r w:rsidR="00CB49BF">
              <w:rPr>
                <w:noProof/>
                <w:webHidden/>
              </w:rPr>
              <w:fldChar w:fldCharType="end"/>
            </w:r>
          </w:hyperlink>
        </w:p>
        <w:p w14:paraId="39FC3F59" w14:textId="77777777" w:rsidR="00CB49BF" w:rsidRDefault="00E2547A">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4" w:history="1">
            <w:r w:rsidR="00CB49BF" w:rsidRPr="005973A5">
              <w:rPr>
                <w:rStyle w:val="Hyperlink"/>
                <w:noProof/>
              </w:rPr>
              <w:t>7.1.3</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an event object</w:t>
            </w:r>
            <w:r w:rsidR="00CB49BF">
              <w:rPr>
                <w:noProof/>
                <w:webHidden/>
              </w:rPr>
              <w:tab/>
            </w:r>
            <w:r w:rsidR="00CB49BF">
              <w:rPr>
                <w:noProof/>
                <w:webHidden/>
              </w:rPr>
              <w:fldChar w:fldCharType="begin"/>
            </w:r>
            <w:r w:rsidR="00CB49BF">
              <w:rPr>
                <w:noProof/>
                <w:webHidden/>
              </w:rPr>
              <w:instrText xml:space="preserve"> PAGEREF _Toc528317644 \h </w:instrText>
            </w:r>
            <w:r w:rsidR="00CB49BF">
              <w:rPr>
                <w:noProof/>
                <w:webHidden/>
              </w:rPr>
            </w:r>
            <w:r w:rsidR="00CB49BF">
              <w:rPr>
                <w:noProof/>
                <w:webHidden/>
              </w:rPr>
              <w:fldChar w:fldCharType="separate"/>
            </w:r>
            <w:r w:rsidR="00CB49BF">
              <w:rPr>
                <w:noProof/>
                <w:webHidden/>
              </w:rPr>
              <w:t>21</w:t>
            </w:r>
            <w:r w:rsidR="00CB49BF">
              <w:rPr>
                <w:noProof/>
                <w:webHidden/>
              </w:rPr>
              <w:fldChar w:fldCharType="end"/>
            </w:r>
          </w:hyperlink>
        </w:p>
        <w:p w14:paraId="1D170C6E" w14:textId="77777777" w:rsidR="00CB49BF" w:rsidRDefault="00E2547A">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5" w:history="1">
            <w:r w:rsidR="00CB49BF" w:rsidRPr="005973A5">
              <w:rPr>
                <w:rStyle w:val="Hyperlink"/>
                <w:noProof/>
              </w:rPr>
              <w:t>7.1.4</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microburst detection object and sending the histogram report to localhost</w:t>
            </w:r>
            <w:r w:rsidR="00CB49BF">
              <w:rPr>
                <w:noProof/>
                <w:webHidden/>
              </w:rPr>
              <w:tab/>
            </w:r>
            <w:r w:rsidR="00CB49BF">
              <w:rPr>
                <w:noProof/>
                <w:webHidden/>
              </w:rPr>
              <w:fldChar w:fldCharType="begin"/>
            </w:r>
            <w:r w:rsidR="00CB49BF">
              <w:rPr>
                <w:noProof/>
                <w:webHidden/>
              </w:rPr>
              <w:instrText xml:space="preserve"> PAGEREF _Toc528317645 \h </w:instrText>
            </w:r>
            <w:r w:rsidR="00CB49BF">
              <w:rPr>
                <w:noProof/>
                <w:webHidden/>
              </w:rPr>
            </w:r>
            <w:r w:rsidR="00CB49BF">
              <w:rPr>
                <w:noProof/>
                <w:webHidden/>
              </w:rPr>
              <w:fldChar w:fldCharType="separate"/>
            </w:r>
            <w:r w:rsidR="00CB49BF">
              <w:rPr>
                <w:noProof/>
                <w:webHidden/>
              </w:rPr>
              <w:t>22</w:t>
            </w:r>
            <w:r w:rsidR="00CB49BF">
              <w:rPr>
                <w:noProof/>
                <w:webHidden/>
              </w:rPr>
              <w:fldChar w:fldCharType="end"/>
            </w:r>
          </w:hyperlink>
        </w:p>
        <w:p w14:paraId="18449C4C" w14:textId="77777777" w:rsidR="00CB49BF" w:rsidRDefault="00E2547A">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6" w:history="1">
            <w:r w:rsidR="00CB49BF" w:rsidRPr="005973A5">
              <w:rPr>
                <w:rStyle w:val="Hyperlink"/>
                <w:noProof/>
              </w:rPr>
              <w:t>7.1.5</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the final TAM object and bind to source</w:t>
            </w:r>
            <w:r w:rsidR="00CB49BF">
              <w:rPr>
                <w:noProof/>
                <w:webHidden/>
              </w:rPr>
              <w:tab/>
            </w:r>
            <w:r w:rsidR="00CB49BF">
              <w:rPr>
                <w:noProof/>
                <w:webHidden/>
              </w:rPr>
              <w:fldChar w:fldCharType="begin"/>
            </w:r>
            <w:r w:rsidR="00CB49BF">
              <w:rPr>
                <w:noProof/>
                <w:webHidden/>
              </w:rPr>
              <w:instrText xml:space="preserve"> PAGEREF _Toc528317646 \h </w:instrText>
            </w:r>
            <w:r w:rsidR="00CB49BF">
              <w:rPr>
                <w:noProof/>
                <w:webHidden/>
              </w:rPr>
            </w:r>
            <w:r w:rsidR="00CB49BF">
              <w:rPr>
                <w:noProof/>
                <w:webHidden/>
              </w:rPr>
              <w:fldChar w:fldCharType="separate"/>
            </w:r>
            <w:r w:rsidR="00CB49BF">
              <w:rPr>
                <w:noProof/>
                <w:webHidden/>
              </w:rPr>
              <w:t>23</w:t>
            </w:r>
            <w:r w:rsidR="00CB49BF">
              <w:rPr>
                <w:noProof/>
                <w:webHidden/>
              </w:rPr>
              <w:fldChar w:fldCharType="end"/>
            </w:r>
          </w:hyperlink>
        </w:p>
        <w:p w14:paraId="1B2CDC43" w14:textId="77777777" w:rsidR="00CB49BF" w:rsidRDefault="00E2547A">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47" w:history="1">
            <w:r w:rsidR="00CB49BF" w:rsidRPr="005973A5">
              <w:rPr>
                <w:rStyle w:val="Hyperlink"/>
                <w:noProof/>
              </w:rPr>
              <w:t>7.2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Configuring a legacy device</w:t>
            </w:r>
            <w:r w:rsidR="00CB49BF">
              <w:rPr>
                <w:noProof/>
                <w:webHidden/>
              </w:rPr>
              <w:tab/>
            </w:r>
            <w:r w:rsidR="00CB49BF">
              <w:rPr>
                <w:noProof/>
                <w:webHidden/>
              </w:rPr>
              <w:fldChar w:fldCharType="begin"/>
            </w:r>
            <w:r w:rsidR="00CB49BF">
              <w:rPr>
                <w:noProof/>
                <w:webHidden/>
              </w:rPr>
              <w:instrText xml:space="preserve"> PAGEREF _Toc528317647 \h </w:instrText>
            </w:r>
            <w:r w:rsidR="00CB49BF">
              <w:rPr>
                <w:noProof/>
                <w:webHidden/>
              </w:rPr>
            </w:r>
            <w:r w:rsidR="00CB49BF">
              <w:rPr>
                <w:noProof/>
                <w:webHidden/>
              </w:rPr>
              <w:fldChar w:fldCharType="separate"/>
            </w:r>
            <w:r w:rsidR="00CB49BF">
              <w:rPr>
                <w:noProof/>
                <w:webHidden/>
              </w:rPr>
              <w:t>25</w:t>
            </w:r>
            <w:r w:rsidR="00CB49BF">
              <w:rPr>
                <w:noProof/>
                <w:webHidden/>
              </w:rPr>
              <w:fldChar w:fldCharType="end"/>
            </w:r>
          </w:hyperlink>
        </w:p>
        <w:p w14:paraId="230AC936" w14:textId="77777777" w:rsidR="00CB49BF" w:rsidRDefault="00E2547A">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48" w:history="1">
            <w:r w:rsidR="00CB49BF" w:rsidRPr="005973A5">
              <w:rPr>
                <w:rStyle w:val="Hyperlink"/>
                <w:noProof/>
              </w:rPr>
              <w:t>7.3</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GET DATA API invocation instance</w:t>
            </w:r>
            <w:r w:rsidR="00CB49BF">
              <w:rPr>
                <w:noProof/>
                <w:webHidden/>
              </w:rPr>
              <w:tab/>
            </w:r>
            <w:r w:rsidR="00CB49BF">
              <w:rPr>
                <w:noProof/>
                <w:webHidden/>
              </w:rPr>
              <w:fldChar w:fldCharType="begin"/>
            </w:r>
            <w:r w:rsidR="00CB49BF">
              <w:rPr>
                <w:noProof/>
                <w:webHidden/>
              </w:rPr>
              <w:instrText xml:space="preserve"> PAGEREF _Toc528317648 \h </w:instrText>
            </w:r>
            <w:r w:rsidR="00CB49BF">
              <w:rPr>
                <w:noProof/>
                <w:webHidden/>
              </w:rPr>
            </w:r>
            <w:r w:rsidR="00CB49BF">
              <w:rPr>
                <w:noProof/>
                <w:webHidden/>
              </w:rPr>
              <w:fldChar w:fldCharType="separate"/>
            </w:r>
            <w:r w:rsidR="00CB49BF">
              <w:rPr>
                <w:noProof/>
                <w:webHidden/>
              </w:rPr>
              <w:t>27</w:t>
            </w:r>
            <w:r w:rsidR="00CB49BF">
              <w:rPr>
                <w:noProof/>
                <w:webHidden/>
              </w:rPr>
              <w:fldChar w:fldCharType="end"/>
            </w:r>
          </w:hyperlink>
        </w:p>
        <w:p w14:paraId="6FD5F268" w14:textId="77777777" w:rsidR="00CB49BF" w:rsidRDefault="00E2547A">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49" w:history="1">
            <w:r w:rsidR="00CB49BF" w:rsidRPr="005973A5">
              <w:rPr>
                <w:rStyle w:val="Hyperlink"/>
                <w:noProof/>
              </w:rPr>
              <w:t>8</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Roadmap</w:t>
            </w:r>
            <w:r w:rsidR="00CB49BF">
              <w:rPr>
                <w:noProof/>
                <w:webHidden/>
              </w:rPr>
              <w:tab/>
            </w:r>
            <w:r w:rsidR="00CB49BF">
              <w:rPr>
                <w:noProof/>
                <w:webHidden/>
              </w:rPr>
              <w:fldChar w:fldCharType="begin"/>
            </w:r>
            <w:r w:rsidR="00CB49BF">
              <w:rPr>
                <w:noProof/>
                <w:webHidden/>
              </w:rPr>
              <w:instrText xml:space="preserve"> PAGEREF _Toc528317649 \h </w:instrText>
            </w:r>
            <w:r w:rsidR="00CB49BF">
              <w:rPr>
                <w:noProof/>
                <w:webHidden/>
              </w:rPr>
            </w:r>
            <w:r w:rsidR="00CB49BF">
              <w:rPr>
                <w:noProof/>
                <w:webHidden/>
              </w:rPr>
              <w:fldChar w:fldCharType="separate"/>
            </w:r>
            <w:r w:rsidR="00CB49BF">
              <w:rPr>
                <w:noProof/>
                <w:webHidden/>
              </w:rPr>
              <w:t>28</w:t>
            </w:r>
            <w:r w:rsidR="00CB49BF">
              <w:rPr>
                <w:noProof/>
                <w:webHidden/>
              </w:rPr>
              <w:fldChar w:fldCharType="end"/>
            </w:r>
          </w:hyperlink>
        </w:p>
        <w:p w14:paraId="7DC17F28" w14:textId="77777777" w:rsidR="009F4AA7" w:rsidRDefault="009F4AA7">
          <w:r>
            <w:rPr>
              <w:b/>
              <w:bCs/>
              <w:noProof/>
            </w:rPr>
            <w:fldChar w:fldCharType="end"/>
          </w:r>
        </w:p>
      </w:sdtContent>
    </w:sdt>
    <w:p w14:paraId="033819A5" w14:textId="77777777" w:rsidR="002B0093" w:rsidRDefault="00E2547A">
      <w:hyperlink w:anchor="_Toc462230929"/>
    </w:p>
    <w:p w14:paraId="1A3C8903" w14:textId="77777777" w:rsidR="002B0093" w:rsidRDefault="00E2547A">
      <w:hyperlink w:anchor="_Toc462230929"/>
    </w:p>
    <w:p w14:paraId="1F61092B" w14:textId="77777777" w:rsidR="002B0093" w:rsidRDefault="009D2773">
      <w:r>
        <w:br w:type="page"/>
      </w:r>
    </w:p>
    <w:p w14:paraId="68A96F44" w14:textId="77777777" w:rsidR="002B0093" w:rsidRDefault="00E2547A">
      <w:pPr>
        <w:widowControl w:val="0"/>
        <w:spacing w:after="0" w:line="276" w:lineRule="auto"/>
        <w:sectPr w:rsidR="002B0093">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start="1"/>
          <w:cols w:space="720"/>
        </w:sectPr>
      </w:pPr>
      <w:hyperlink w:anchor="_Toc462230929"/>
    </w:p>
    <w:p w14:paraId="471E69D5" w14:textId="77777777" w:rsidR="002B0093" w:rsidRDefault="009D2773">
      <w:pPr>
        <w:pStyle w:val="Heading1"/>
      </w:pPr>
      <w:bookmarkStart w:id="0" w:name="_gjdgxs" w:colFirst="0" w:colLast="0"/>
      <w:bookmarkStart w:id="1" w:name="_Toc528317626"/>
      <w:bookmarkEnd w:id="0"/>
      <w:r>
        <w:lastRenderedPageBreak/>
        <w:t>List of Changes</w:t>
      </w:r>
      <w:bookmarkEnd w:id="1"/>
    </w:p>
    <w:tbl>
      <w:tblPr>
        <w:tblStyle w:val="a1"/>
        <w:tblW w:w="9350" w:type="dxa"/>
        <w:tblInd w:w="-115"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A0" w:firstRow="1" w:lastRow="0" w:firstColumn="1" w:lastColumn="0" w:noHBand="0" w:noVBand="1"/>
      </w:tblPr>
      <w:tblGrid>
        <w:gridCol w:w="1008"/>
        <w:gridCol w:w="4452"/>
        <w:gridCol w:w="2388"/>
        <w:gridCol w:w="1502"/>
      </w:tblGrid>
      <w:tr w:rsidR="002B0093" w14:paraId="306DE93D" w14:textId="77777777" w:rsidTr="002B0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right w:val="single" w:sz="4" w:space="0" w:color="BDD7EE"/>
            </w:tcBorders>
          </w:tcPr>
          <w:p w14:paraId="74CED9F5" w14:textId="77777777" w:rsidR="002B0093" w:rsidRDefault="009D2773">
            <w:r>
              <w:t>Version</w:t>
            </w:r>
          </w:p>
        </w:tc>
        <w:tc>
          <w:tcPr>
            <w:tcW w:w="4452" w:type="dxa"/>
            <w:tcBorders>
              <w:top w:val="single" w:sz="4" w:space="0" w:color="BDD7EE"/>
              <w:left w:val="single" w:sz="4" w:space="0" w:color="BDD7EE"/>
              <w:right w:val="single" w:sz="4" w:space="0" w:color="BDD7EE"/>
            </w:tcBorders>
          </w:tcPr>
          <w:p w14:paraId="3E8C7414" w14:textId="77777777" w:rsidR="002B0093" w:rsidRDefault="009D2773">
            <w:pPr>
              <w:cnfStyle w:val="100000000000" w:firstRow="1" w:lastRow="0" w:firstColumn="0" w:lastColumn="0" w:oddVBand="0" w:evenVBand="0" w:oddHBand="0" w:evenHBand="0" w:firstRowFirstColumn="0" w:firstRowLastColumn="0" w:lastRowFirstColumn="0" w:lastRowLastColumn="0"/>
            </w:pPr>
            <w:r>
              <w:t>Changes</w:t>
            </w:r>
          </w:p>
        </w:tc>
        <w:tc>
          <w:tcPr>
            <w:tcW w:w="2388" w:type="dxa"/>
            <w:tcBorders>
              <w:top w:val="single" w:sz="4" w:space="0" w:color="BDD7EE"/>
              <w:left w:val="single" w:sz="4" w:space="0" w:color="BDD7EE"/>
              <w:right w:val="single" w:sz="4" w:space="0" w:color="BDD7EE"/>
            </w:tcBorders>
          </w:tcPr>
          <w:p w14:paraId="2D4E08A5" w14:textId="77777777" w:rsidR="002B0093" w:rsidRDefault="009D2773">
            <w:pPr>
              <w:cnfStyle w:val="100000000000" w:firstRow="1" w:lastRow="0" w:firstColumn="0" w:lastColumn="0" w:oddVBand="0" w:evenVBand="0" w:oddHBand="0" w:evenHBand="0" w:firstRowFirstColumn="0" w:firstRowLastColumn="0" w:lastRowFirstColumn="0" w:lastRowLastColumn="0"/>
            </w:pPr>
            <w:r>
              <w:t>Name</w:t>
            </w:r>
          </w:p>
        </w:tc>
        <w:tc>
          <w:tcPr>
            <w:tcW w:w="1502" w:type="dxa"/>
            <w:tcBorders>
              <w:top w:val="single" w:sz="4" w:space="0" w:color="BDD7EE"/>
              <w:left w:val="single" w:sz="4" w:space="0" w:color="BDD7EE"/>
              <w:right w:val="single" w:sz="4" w:space="0" w:color="BDD7EE"/>
            </w:tcBorders>
          </w:tcPr>
          <w:p w14:paraId="25AE7291" w14:textId="77777777" w:rsidR="002B0093" w:rsidRDefault="009D2773">
            <w:pPr>
              <w:cnfStyle w:val="100000000000" w:firstRow="1" w:lastRow="0" w:firstColumn="0" w:lastColumn="0" w:oddVBand="0" w:evenVBand="0" w:oddHBand="0" w:evenHBand="0" w:firstRowFirstColumn="0" w:firstRowLastColumn="0" w:lastRowFirstColumn="0" w:lastRowLastColumn="0"/>
            </w:pPr>
            <w:r>
              <w:t>Date</w:t>
            </w:r>
          </w:p>
        </w:tc>
      </w:tr>
      <w:tr w:rsidR="002B0093" w14:paraId="2A5F4BC8"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0399845C" w14:textId="77777777" w:rsidR="002B0093" w:rsidRDefault="009D2773">
            <w:r>
              <w:rPr>
                <w:b w:val="0"/>
              </w:rPr>
              <w:t>1</w:t>
            </w:r>
          </w:p>
        </w:tc>
        <w:tc>
          <w:tcPr>
            <w:tcW w:w="4452" w:type="dxa"/>
            <w:tcBorders>
              <w:top w:val="single" w:sz="4" w:space="0" w:color="BDD7EE"/>
              <w:left w:val="single" w:sz="4" w:space="0" w:color="BDD7EE"/>
              <w:bottom w:val="single" w:sz="4" w:space="0" w:color="BDD7EE"/>
              <w:right w:val="single" w:sz="4" w:space="0" w:color="BDD7EE"/>
            </w:tcBorders>
          </w:tcPr>
          <w:p w14:paraId="33775D91" w14:textId="77777777" w:rsidR="002B0093" w:rsidRDefault="007B0DF2">
            <w:pPr>
              <w:cnfStyle w:val="000000000000" w:firstRow="0" w:lastRow="0" w:firstColumn="0" w:lastColumn="0" w:oddVBand="0" w:evenVBand="0" w:oddHBand="0" w:evenHBand="0" w:firstRowFirstColumn="0" w:firstRowLastColumn="0" w:lastRowFirstColumn="0" w:lastRowLastColumn="0"/>
            </w:pPr>
            <w:r>
              <w:t xml:space="preserve">Proposal for </w:t>
            </w:r>
            <w:r w:rsidR="000E176A">
              <w:t>SAI Telemetry and Monitoring</w:t>
            </w:r>
            <w:r w:rsidR="00294FA0">
              <w:t xml:space="preserve"> 1.0</w:t>
            </w:r>
          </w:p>
        </w:tc>
        <w:tc>
          <w:tcPr>
            <w:tcW w:w="2388" w:type="dxa"/>
            <w:tcBorders>
              <w:top w:val="single" w:sz="4" w:space="0" w:color="BDD7EE"/>
              <w:left w:val="single" w:sz="4" w:space="0" w:color="BDD7EE"/>
              <w:bottom w:val="single" w:sz="4" w:space="0" w:color="BDD7EE"/>
              <w:right w:val="single" w:sz="4" w:space="0" w:color="BDD7EE"/>
            </w:tcBorders>
          </w:tcPr>
          <w:p w14:paraId="054D5A99" w14:textId="77777777" w:rsidR="002B0093" w:rsidRDefault="007B0DF2">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14:paraId="039947AC" w14:textId="77777777" w:rsidR="002B0093" w:rsidRDefault="000E176A">
            <w:pPr>
              <w:cnfStyle w:val="000000000000" w:firstRow="0" w:lastRow="0" w:firstColumn="0" w:lastColumn="0" w:oddVBand="0" w:evenVBand="0" w:oddHBand="0" w:evenHBand="0" w:firstRowFirstColumn="0" w:firstRowLastColumn="0" w:lastRowFirstColumn="0" w:lastRowLastColumn="0"/>
            </w:pPr>
            <w:r>
              <w:t>20</w:t>
            </w:r>
            <w:r w:rsidR="009620D1">
              <w:t xml:space="preserve"> Dec 20</w:t>
            </w:r>
            <w:r w:rsidR="009D2773">
              <w:t>1</w:t>
            </w:r>
            <w:r>
              <w:t>6</w:t>
            </w:r>
          </w:p>
        </w:tc>
      </w:tr>
      <w:tr w:rsidR="009620D1" w14:paraId="1FC13D3C"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24EAF746" w14:textId="77777777" w:rsidR="009620D1" w:rsidRDefault="009620D1">
            <w:r>
              <w:t>2</w:t>
            </w:r>
          </w:p>
        </w:tc>
        <w:tc>
          <w:tcPr>
            <w:tcW w:w="4452" w:type="dxa"/>
            <w:tcBorders>
              <w:top w:val="single" w:sz="4" w:space="0" w:color="BDD7EE"/>
              <w:left w:val="single" w:sz="4" w:space="0" w:color="BDD7EE"/>
              <w:bottom w:val="single" w:sz="4" w:space="0" w:color="BDD7EE"/>
              <w:right w:val="single" w:sz="4" w:space="0" w:color="BDD7EE"/>
            </w:tcBorders>
          </w:tcPr>
          <w:p w14:paraId="651CF412" w14:textId="77777777" w:rsidR="009620D1" w:rsidRDefault="009620D1">
            <w:pPr>
              <w:cnfStyle w:val="000000000000" w:firstRow="0" w:lastRow="0" w:firstColumn="0" w:lastColumn="0" w:oddVBand="0" w:evenVBand="0" w:oddHBand="0" w:evenHBand="0" w:firstRowFirstColumn="0" w:firstRowLastColumn="0" w:lastRowFirstColumn="0" w:lastRowLastColumn="0"/>
            </w:pPr>
            <w:r>
              <w:t>Updated to incorporate feedback comments</w:t>
            </w:r>
          </w:p>
        </w:tc>
        <w:tc>
          <w:tcPr>
            <w:tcW w:w="2388" w:type="dxa"/>
            <w:tcBorders>
              <w:top w:val="single" w:sz="4" w:space="0" w:color="BDD7EE"/>
              <w:left w:val="single" w:sz="4" w:space="0" w:color="BDD7EE"/>
              <w:bottom w:val="single" w:sz="4" w:space="0" w:color="BDD7EE"/>
              <w:right w:val="single" w:sz="4" w:space="0" w:color="BDD7EE"/>
            </w:tcBorders>
          </w:tcPr>
          <w:p w14:paraId="22CC46DC" w14:textId="77777777" w:rsidR="009620D1" w:rsidRDefault="009620D1">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14:paraId="11C7241E" w14:textId="77777777" w:rsidR="009620D1" w:rsidRDefault="009620D1">
            <w:pPr>
              <w:cnfStyle w:val="000000000000" w:firstRow="0" w:lastRow="0" w:firstColumn="0" w:lastColumn="0" w:oddVBand="0" w:evenVBand="0" w:oddHBand="0" w:evenHBand="0" w:firstRowFirstColumn="0" w:firstRowLastColumn="0" w:lastRowFirstColumn="0" w:lastRowLastColumn="0"/>
            </w:pPr>
            <w:r>
              <w:t>25 Jan 2017</w:t>
            </w:r>
          </w:p>
        </w:tc>
      </w:tr>
      <w:tr w:rsidR="00294FA0" w14:paraId="677CB94B"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5356F253" w14:textId="77777777" w:rsidR="00294FA0" w:rsidRDefault="00294FA0">
            <w:r>
              <w:t>3</w:t>
            </w:r>
          </w:p>
        </w:tc>
        <w:tc>
          <w:tcPr>
            <w:tcW w:w="4452" w:type="dxa"/>
            <w:tcBorders>
              <w:top w:val="single" w:sz="4" w:space="0" w:color="BDD7EE"/>
              <w:left w:val="single" w:sz="4" w:space="0" w:color="BDD7EE"/>
              <w:bottom w:val="single" w:sz="4" w:space="0" w:color="BDD7EE"/>
              <w:right w:val="single" w:sz="4" w:space="0" w:color="BDD7EE"/>
            </w:tcBorders>
          </w:tcPr>
          <w:p w14:paraId="499B3796" w14:textId="77777777" w:rsidR="00294FA0" w:rsidRDefault="00294FA0" w:rsidP="00294FA0">
            <w:pPr>
              <w:cnfStyle w:val="000000000000" w:firstRow="0" w:lastRow="0" w:firstColumn="0" w:lastColumn="0" w:oddVBand="0" w:evenVBand="0" w:oddHBand="0" w:evenHBand="0" w:firstRowFirstColumn="0" w:firstRowLastColumn="0" w:lastRowFirstColumn="0" w:lastRowLastColumn="0"/>
            </w:pPr>
            <w:r>
              <w:t>Proposal for SAI Telemetry and Monitoring 2.0</w:t>
            </w:r>
          </w:p>
        </w:tc>
        <w:tc>
          <w:tcPr>
            <w:tcW w:w="2388" w:type="dxa"/>
            <w:tcBorders>
              <w:top w:val="single" w:sz="4" w:space="0" w:color="BDD7EE"/>
              <w:left w:val="single" w:sz="4" w:space="0" w:color="BDD7EE"/>
              <w:bottom w:val="single" w:sz="4" w:space="0" w:color="BDD7EE"/>
              <w:right w:val="single" w:sz="4" w:space="0" w:color="BDD7EE"/>
            </w:tcBorders>
          </w:tcPr>
          <w:p w14:paraId="62B062BC" w14:textId="77777777" w:rsidR="00294FA0" w:rsidRDefault="00294FA0">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14:paraId="23C8C00F" w14:textId="77777777" w:rsidR="00294FA0" w:rsidRDefault="00294FA0">
            <w:pPr>
              <w:cnfStyle w:val="000000000000" w:firstRow="0" w:lastRow="0" w:firstColumn="0" w:lastColumn="0" w:oddVBand="0" w:evenVBand="0" w:oddHBand="0" w:evenHBand="0" w:firstRowFirstColumn="0" w:firstRowLastColumn="0" w:lastRowFirstColumn="0" w:lastRowLastColumn="0"/>
            </w:pPr>
            <w:r>
              <w:t>21 Mar 2018</w:t>
            </w:r>
          </w:p>
        </w:tc>
      </w:tr>
      <w:tr w:rsidR="00294FA0" w14:paraId="133DDD77"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36DD54C7" w14:textId="77777777" w:rsidR="00294FA0" w:rsidRDefault="00294FA0">
            <w:r>
              <w:t>4</w:t>
            </w:r>
          </w:p>
        </w:tc>
        <w:tc>
          <w:tcPr>
            <w:tcW w:w="4452" w:type="dxa"/>
            <w:tcBorders>
              <w:top w:val="single" w:sz="4" w:space="0" w:color="BDD7EE"/>
              <w:left w:val="single" w:sz="4" w:space="0" w:color="BDD7EE"/>
              <w:bottom w:val="single" w:sz="4" w:space="0" w:color="BDD7EE"/>
              <w:right w:val="single" w:sz="4" w:space="0" w:color="BDD7EE"/>
            </w:tcBorders>
          </w:tcPr>
          <w:p w14:paraId="640A2AA9" w14:textId="77777777" w:rsidR="00294FA0" w:rsidRDefault="00F06F1B" w:rsidP="00294FA0">
            <w:pPr>
              <w:cnfStyle w:val="000000000000" w:firstRow="0" w:lastRow="0" w:firstColumn="0" w:lastColumn="0" w:oddVBand="0" w:evenVBand="0" w:oddHBand="0" w:evenHBand="0" w:firstRowFirstColumn="0" w:firstRowLastColumn="0" w:lastRowFirstColumn="0" w:lastRowLastColumn="0"/>
            </w:pPr>
            <w:r>
              <w:t>Updated to incorporate feedback comments</w:t>
            </w:r>
          </w:p>
        </w:tc>
        <w:tc>
          <w:tcPr>
            <w:tcW w:w="2388" w:type="dxa"/>
            <w:tcBorders>
              <w:top w:val="single" w:sz="4" w:space="0" w:color="BDD7EE"/>
              <w:left w:val="single" w:sz="4" w:space="0" w:color="BDD7EE"/>
              <w:bottom w:val="single" w:sz="4" w:space="0" w:color="BDD7EE"/>
              <w:right w:val="single" w:sz="4" w:space="0" w:color="BDD7EE"/>
            </w:tcBorders>
          </w:tcPr>
          <w:p w14:paraId="75138376" w14:textId="77777777" w:rsidR="00294FA0" w:rsidRDefault="00294FA0">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14:paraId="08A73F8E" w14:textId="77777777" w:rsidR="00294FA0" w:rsidRDefault="00294FA0">
            <w:pPr>
              <w:cnfStyle w:val="000000000000" w:firstRow="0" w:lastRow="0" w:firstColumn="0" w:lastColumn="0" w:oddVBand="0" w:evenVBand="0" w:oddHBand="0" w:evenHBand="0" w:firstRowFirstColumn="0" w:firstRowLastColumn="0" w:lastRowFirstColumn="0" w:lastRowLastColumn="0"/>
            </w:pPr>
            <w:r>
              <w:t>10 July 2018</w:t>
            </w:r>
          </w:p>
        </w:tc>
      </w:tr>
      <w:tr w:rsidR="00996E9E" w14:paraId="58643290"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4765DE85" w14:textId="77777777" w:rsidR="00996E9E" w:rsidRDefault="00996E9E">
            <w:r>
              <w:t>5</w:t>
            </w:r>
          </w:p>
        </w:tc>
        <w:tc>
          <w:tcPr>
            <w:tcW w:w="4452" w:type="dxa"/>
            <w:tcBorders>
              <w:top w:val="single" w:sz="4" w:space="0" w:color="BDD7EE"/>
              <w:left w:val="single" w:sz="4" w:space="0" w:color="BDD7EE"/>
              <w:bottom w:val="single" w:sz="4" w:space="0" w:color="BDD7EE"/>
              <w:right w:val="single" w:sz="4" w:space="0" w:color="BDD7EE"/>
            </w:tcBorders>
          </w:tcPr>
          <w:p w14:paraId="2A166850" w14:textId="77777777" w:rsidR="00996E9E" w:rsidRDefault="00996E9E" w:rsidP="00294FA0">
            <w:pPr>
              <w:cnfStyle w:val="000000000000" w:firstRow="0" w:lastRow="0" w:firstColumn="0" w:lastColumn="0" w:oddVBand="0" w:evenVBand="0" w:oddHBand="0" w:evenHBand="0" w:firstRowFirstColumn="0" w:firstRowLastColumn="0" w:lastRowFirstColumn="0" w:lastRowLastColumn="0"/>
            </w:pPr>
            <w:r>
              <w:t xml:space="preserve">Added </w:t>
            </w:r>
            <w:r w:rsidR="006564C0">
              <w:t xml:space="preserve">get data API and </w:t>
            </w:r>
            <w:r>
              <w:t>bind point details</w:t>
            </w:r>
          </w:p>
        </w:tc>
        <w:tc>
          <w:tcPr>
            <w:tcW w:w="2388" w:type="dxa"/>
            <w:tcBorders>
              <w:top w:val="single" w:sz="4" w:space="0" w:color="BDD7EE"/>
              <w:left w:val="single" w:sz="4" w:space="0" w:color="BDD7EE"/>
              <w:bottom w:val="single" w:sz="4" w:space="0" w:color="BDD7EE"/>
              <w:right w:val="single" w:sz="4" w:space="0" w:color="BDD7EE"/>
            </w:tcBorders>
          </w:tcPr>
          <w:p w14:paraId="38AC904B" w14:textId="77777777" w:rsidR="00996E9E" w:rsidRDefault="00996E9E">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14:paraId="4F284ECF" w14:textId="77777777" w:rsidR="00996E9E" w:rsidRDefault="006564C0">
            <w:pPr>
              <w:cnfStyle w:val="000000000000" w:firstRow="0" w:lastRow="0" w:firstColumn="0" w:lastColumn="0" w:oddVBand="0" w:evenVBand="0" w:oddHBand="0" w:evenHBand="0" w:firstRowFirstColumn="0" w:firstRowLastColumn="0" w:lastRowFirstColumn="0" w:lastRowLastColumn="0"/>
            </w:pPr>
            <w:r>
              <w:t>01 Oct</w:t>
            </w:r>
            <w:r w:rsidR="00996E9E">
              <w:t xml:space="preserve"> 2018</w:t>
            </w:r>
          </w:p>
        </w:tc>
      </w:tr>
      <w:tr w:rsidR="00CB49BF" w14:paraId="0AB1C75A"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16F4B693" w14:textId="77777777" w:rsidR="00CB49BF" w:rsidRDefault="00CB49BF" w:rsidP="00CB49BF">
            <w:r>
              <w:t>6</w:t>
            </w:r>
          </w:p>
        </w:tc>
        <w:tc>
          <w:tcPr>
            <w:tcW w:w="4452" w:type="dxa"/>
            <w:tcBorders>
              <w:top w:val="single" w:sz="4" w:space="0" w:color="BDD7EE"/>
              <w:left w:val="single" w:sz="4" w:space="0" w:color="BDD7EE"/>
              <w:bottom w:val="single" w:sz="4" w:space="0" w:color="BDD7EE"/>
              <w:right w:val="single" w:sz="4" w:space="0" w:color="BDD7EE"/>
            </w:tcBorders>
          </w:tcPr>
          <w:p w14:paraId="450CED55"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Added serialization/deserialization and roadmap details</w:t>
            </w:r>
          </w:p>
        </w:tc>
        <w:tc>
          <w:tcPr>
            <w:tcW w:w="2388" w:type="dxa"/>
            <w:tcBorders>
              <w:top w:val="single" w:sz="4" w:space="0" w:color="BDD7EE"/>
              <w:left w:val="single" w:sz="4" w:space="0" w:color="BDD7EE"/>
              <w:bottom w:val="single" w:sz="4" w:space="0" w:color="BDD7EE"/>
              <w:right w:val="single" w:sz="4" w:space="0" w:color="BDD7EE"/>
            </w:tcBorders>
          </w:tcPr>
          <w:p w14:paraId="1BF9BE1B"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Broadcom Inc</w:t>
            </w:r>
          </w:p>
        </w:tc>
        <w:tc>
          <w:tcPr>
            <w:tcW w:w="1502" w:type="dxa"/>
            <w:tcBorders>
              <w:top w:val="single" w:sz="4" w:space="0" w:color="BDD7EE"/>
              <w:left w:val="single" w:sz="4" w:space="0" w:color="BDD7EE"/>
              <w:bottom w:val="single" w:sz="4" w:space="0" w:color="BDD7EE"/>
              <w:right w:val="single" w:sz="4" w:space="0" w:color="BDD7EE"/>
            </w:tcBorders>
          </w:tcPr>
          <w:p w14:paraId="56FEDEAF"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29 Oct 2018</w:t>
            </w:r>
          </w:p>
        </w:tc>
      </w:tr>
      <w:tr w:rsidR="00CB49BF" w14:paraId="526CD07A"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61399120" w14:textId="77777777" w:rsidR="00CB49BF" w:rsidRDefault="00CB49BF" w:rsidP="00CB49BF">
            <w:r>
              <w:t>7</w:t>
            </w:r>
          </w:p>
        </w:tc>
        <w:tc>
          <w:tcPr>
            <w:tcW w:w="4452" w:type="dxa"/>
            <w:tcBorders>
              <w:top w:val="single" w:sz="4" w:space="0" w:color="BDD7EE"/>
              <w:left w:val="single" w:sz="4" w:space="0" w:color="BDD7EE"/>
              <w:bottom w:val="single" w:sz="4" w:space="0" w:color="BDD7EE"/>
              <w:right w:val="single" w:sz="4" w:space="0" w:color="BDD7EE"/>
            </w:tcBorders>
          </w:tcPr>
          <w:p w14:paraId="788152C3"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Added legacy device example</w:t>
            </w:r>
          </w:p>
        </w:tc>
        <w:tc>
          <w:tcPr>
            <w:tcW w:w="2388" w:type="dxa"/>
            <w:tcBorders>
              <w:top w:val="single" w:sz="4" w:space="0" w:color="BDD7EE"/>
              <w:left w:val="single" w:sz="4" w:space="0" w:color="BDD7EE"/>
              <w:bottom w:val="single" w:sz="4" w:space="0" w:color="BDD7EE"/>
              <w:right w:val="single" w:sz="4" w:space="0" w:color="BDD7EE"/>
            </w:tcBorders>
          </w:tcPr>
          <w:p w14:paraId="1450F063"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 xml:space="preserve">Imran Pasha, Cisco Systems </w:t>
            </w:r>
          </w:p>
        </w:tc>
        <w:tc>
          <w:tcPr>
            <w:tcW w:w="1502" w:type="dxa"/>
            <w:tcBorders>
              <w:top w:val="single" w:sz="4" w:space="0" w:color="BDD7EE"/>
              <w:left w:val="single" w:sz="4" w:space="0" w:color="BDD7EE"/>
              <w:bottom w:val="single" w:sz="4" w:space="0" w:color="BDD7EE"/>
              <w:right w:val="single" w:sz="4" w:space="0" w:color="BDD7EE"/>
            </w:tcBorders>
          </w:tcPr>
          <w:p w14:paraId="0022CF06"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29 Oct 2018</w:t>
            </w:r>
          </w:p>
        </w:tc>
      </w:tr>
      <w:tr w:rsidR="00CB49BF" w14:paraId="3A2C47B2"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3386B41C" w14:textId="77777777" w:rsidR="00CB49BF" w:rsidRDefault="001F32CF" w:rsidP="00CB49BF">
            <w:r>
              <w:t>8</w:t>
            </w:r>
          </w:p>
        </w:tc>
        <w:tc>
          <w:tcPr>
            <w:tcW w:w="4452" w:type="dxa"/>
            <w:tcBorders>
              <w:top w:val="single" w:sz="4" w:space="0" w:color="BDD7EE"/>
              <w:left w:val="single" w:sz="4" w:space="0" w:color="BDD7EE"/>
              <w:bottom w:val="single" w:sz="4" w:space="0" w:color="BDD7EE"/>
              <w:right w:val="single" w:sz="4" w:space="0" w:color="BDD7EE"/>
            </w:tcBorders>
          </w:tcPr>
          <w:p w14:paraId="51B86B97" w14:textId="77777777" w:rsidR="00CB49BF" w:rsidRDefault="001F32CF" w:rsidP="00CB49BF">
            <w:pPr>
              <w:cnfStyle w:val="000000000000" w:firstRow="0" w:lastRow="0" w:firstColumn="0" w:lastColumn="0" w:oddVBand="0" w:evenVBand="0" w:oddHBand="0" w:evenHBand="0" w:firstRowFirstColumn="0" w:firstRowLastColumn="0" w:lastRowFirstColumn="0" w:lastRowLastColumn="0"/>
            </w:pPr>
            <w:r>
              <w:t xml:space="preserve">Added </w:t>
            </w:r>
            <w:r w:rsidR="007B7EEF">
              <w:t>event details without thresholds. Added DSCP marking for data attributes and use model.</w:t>
            </w:r>
          </w:p>
        </w:tc>
        <w:tc>
          <w:tcPr>
            <w:tcW w:w="2388" w:type="dxa"/>
            <w:tcBorders>
              <w:top w:val="single" w:sz="4" w:space="0" w:color="BDD7EE"/>
              <w:left w:val="single" w:sz="4" w:space="0" w:color="BDD7EE"/>
              <w:bottom w:val="single" w:sz="4" w:space="0" w:color="BDD7EE"/>
              <w:right w:val="single" w:sz="4" w:space="0" w:color="BDD7EE"/>
            </w:tcBorders>
          </w:tcPr>
          <w:p w14:paraId="2B045C65" w14:textId="77777777" w:rsidR="00CB49BF" w:rsidRDefault="007B7EEF" w:rsidP="00CB49BF">
            <w:pPr>
              <w:cnfStyle w:val="000000000000" w:firstRow="0" w:lastRow="0" w:firstColumn="0" w:lastColumn="0" w:oddVBand="0" w:evenVBand="0" w:oddHBand="0" w:evenHBand="0" w:firstRowFirstColumn="0" w:firstRowLastColumn="0" w:lastRowFirstColumn="0" w:lastRowLastColumn="0"/>
            </w:pPr>
            <w:r>
              <w:t>Broadcom Inc</w:t>
            </w:r>
          </w:p>
        </w:tc>
        <w:tc>
          <w:tcPr>
            <w:tcW w:w="1502" w:type="dxa"/>
            <w:tcBorders>
              <w:top w:val="single" w:sz="4" w:space="0" w:color="BDD7EE"/>
              <w:left w:val="single" w:sz="4" w:space="0" w:color="BDD7EE"/>
              <w:bottom w:val="single" w:sz="4" w:space="0" w:color="BDD7EE"/>
              <w:right w:val="single" w:sz="4" w:space="0" w:color="BDD7EE"/>
            </w:tcBorders>
          </w:tcPr>
          <w:p w14:paraId="61594EAE" w14:textId="77777777" w:rsidR="00CB49BF" w:rsidRDefault="007B7EEF" w:rsidP="00CB49BF">
            <w:pPr>
              <w:cnfStyle w:val="000000000000" w:firstRow="0" w:lastRow="0" w:firstColumn="0" w:lastColumn="0" w:oddVBand="0" w:evenVBand="0" w:oddHBand="0" w:evenHBand="0" w:firstRowFirstColumn="0" w:firstRowLastColumn="0" w:lastRowFirstColumn="0" w:lastRowLastColumn="0"/>
            </w:pPr>
            <w:r>
              <w:t>29 Nov 2018</w:t>
            </w:r>
          </w:p>
        </w:tc>
      </w:tr>
      <w:tr w:rsidR="00CB49BF" w14:paraId="222DC83E"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4FC75360" w14:textId="77777777" w:rsidR="00CB49BF" w:rsidRDefault="00EC5D9B" w:rsidP="00CB49BF">
            <w:r>
              <w:t>9</w:t>
            </w:r>
          </w:p>
        </w:tc>
        <w:tc>
          <w:tcPr>
            <w:tcW w:w="4452" w:type="dxa"/>
            <w:tcBorders>
              <w:top w:val="single" w:sz="4" w:space="0" w:color="BDD7EE"/>
              <w:left w:val="single" w:sz="4" w:space="0" w:color="BDD7EE"/>
              <w:bottom w:val="single" w:sz="4" w:space="0" w:color="BDD7EE"/>
              <w:right w:val="single" w:sz="4" w:space="0" w:color="BDD7EE"/>
            </w:tcBorders>
          </w:tcPr>
          <w:p w14:paraId="2CD6704E" w14:textId="77777777" w:rsidR="00CB49BF" w:rsidRDefault="00EC5D9B" w:rsidP="00CB49BF">
            <w:pPr>
              <w:cnfStyle w:val="000000000000" w:firstRow="0" w:lastRow="0" w:firstColumn="0" w:lastColumn="0" w:oddVBand="0" w:evenVBand="0" w:oddHBand="0" w:evenHBand="0" w:firstRowFirstColumn="0" w:firstRowLastColumn="0" w:lastRowFirstColumn="0" w:lastRowLastColumn="0"/>
            </w:pPr>
            <w:r>
              <w:t>Added IFA, IOAM as an INT APIs</w:t>
            </w:r>
          </w:p>
        </w:tc>
        <w:tc>
          <w:tcPr>
            <w:tcW w:w="2388" w:type="dxa"/>
            <w:tcBorders>
              <w:top w:val="single" w:sz="4" w:space="0" w:color="BDD7EE"/>
              <w:left w:val="single" w:sz="4" w:space="0" w:color="BDD7EE"/>
              <w:bottom w:val="single" w:sz="4" w:space="0" w:color="BDD7EE"/>
              <w:right w:val="single" w:sz="4" w:space="0" w:color="BDD7EE"/>
            </w:tcBorders>
          </w:tcPr>
          <w:p w14:paraId="399F1F6D" w14:textId="77777777" w:rsidR="00CB49BF" w:rsidRDefault="00EC5D9B" w:rsidP="00CB49BF">
            <w:pPr>
              <w:cnfStyle w:val="000000000000" w:firstRow="0" w:lastRow="0" w:firstColumn="0" w:lastColumn="0" w:oddVBand="0" w:evenVBand="0" w:oddHBand="0" w:evenHBand="0" w:firstRowFirstColumn="0" w:firstRowLastColumn="0" w:lastRowFirstColumn="0" w:lastRowLastColumn="0"/>
            </w:pPr>
            <w:r>
              <w:t>Jai Kumar, Broadcom Inc Mickey Spiegel, Barefoot Inc.</w:t>
            </w:r>
          </w:p>
        </w:tc>
        <w:tc>
          <w:tcPr>
            <w:tcW w:w="1502" w:type="dxa"/>
            <w:tcBorders>
              <w:top w:val="single" w:sz="4" w:space="0" w:color="BDD7EE"/>
              <w:left w:val="single" w:sz="4" w:space="0" w:color="BDD7EE"/>
              <w:bottom w:val="single" w:sz="4" w:space="0" w:color="BDD7EE"/>
              <w:right w:val="single" w:sz="4" w:space="0" w:color="BDD7EE"/>
            </w:tcBorders>
          </w:tcPr>
          <w:p w14:paraId="28857031" w14:textId="77777777" w:rsidR="00CB49BF" w:rsidRDefault="00EC5D9B" w:rsidP="00CB49BF">
            <w:pPr>
              <w:cnfStyle w:val="000000000000" w:firstRow="0" w:lastRow="0" w:firstColumn="0" w:lastColumn="0" w:oddVBand="0" w:evenVBand="0" w:oddHBand="0" w:evenHBand="0" w:firstRowFirstColumn="0" w:firstRowLastColumn="0" w:lastRowFirstColumn="0" w:lastRowLastColumn="0"/>
            </w:pPr>
            <w:r>
              <w:t>29 Jan 2019</w:t>
            </w:r>
          </w:p>
        </w:tc>
      </w:tr>
      <w:tr w:rsidR="00CB49BF" w14:paraId="5597B08C"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5167AE17" w14:textId="77777777" w:rsidR="00CB49BF" w:rsidRDefault="00CB49BF" w:rsidP="00CB49BF"/>
        </w:tc>
        <w:tc>
          <w:tcPr>
            <w:tcW w:w="4452" w:type="dxa"/>
            <w:tcBorders>
              <w:top w:val="single" w:sz="4" w:space="0" w:color="BDD7EE"/>
              <w:left w:val="single" w:sz="4" w:space="0" w:color="BDD7EE"/>
              <w:bottom w:val="single" w:sz="4" w:space="0" w:color="BDD7EE"/>
              <w:right w:val="single" w:sz="4" w:space="0" w:color="BDD7EE"/>
            </w:tcBorders>
          </w:tcPr>
          <w:p w14:paraId="118E91B5"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2388" w:type="dxa"/>
            <w:tcBorders>
              <w:top w:val="single" w:sz="4" w:space="0" w:color="BDD7EE"/>
              <w:left w:val="single" w:sz="4" w:space="0" w:color="BDD7EE"/>
              <w:bottom w:val="single" w:sz="4" w:space="0" w:color="BDD7EE"/>
              <w:right w:val="single" w:sz="4" w:space="0" w:color="BDD7EE"/>
            </w:tcBorders>
          </w:tcPr>
          <w:p w14:paraId="25788F11"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1502" w:type="dxa"/>
            <w:tcBorders>
              <w:top w:val="single" w:sz="4" w:space="0" w:color="BDD7EE"/>
              <w:left w:val="single" w:sz="4" w:space="0" w:color="BDD7EE"/>
              <w:bottom w:val="single" w:sz="4" w:space="0" w:color="BDD7EE"/>
              <w:right w:val="single" w:sz="4" w:space="0" w:color="BDD7EE"/>
            </w:tcBorders>
          </w:tcPr>
          <w:p w14:paraId="1D154F80"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p>
        </w:tc>
      </w:tr>
      <w:tr w:rsidR="00CB49BF" w14:paraId="3B04B186"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375CDCE7" w14:textId="77777777" w:rsidR="00CB49BF" w:rsidRDefault="00CB49BF" w:rsidP="00CB49BF"/>
        </w:tc>
        <w:tc>
          <w:tcPr>
            <w:tcW w:w="4452" w:type="dxa"/>
            <w:tcBorders>
              <w:top w:val="single" w:sz="4" w:space="0" w:color="BDD7EE"/>
              <w:left w:val="single" w:sz="4" w:space="0" w:color="BDD7EE"/>
              <w:bottom w:val="single" w:sz="4" w:space="0" w:color="BDD7EE"/>
              <w:right w:val="single" w:sz="4" w:space="0" w:color="BDD7EE"/>
            </w:tcBorders>
          </w:tcPr>
          <w:p w14:paraId="00934EEE"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2388" w:type="dxa"/>
            <w:tcBorders>
              <w:top w:val="single" w:sz="4" w:space="0" w:color="BDD7EE"/>
              <w:left w:val="single" w:sz="4" w:space="0" w:color="BDD7EE"/>
              <w:bottom w:val="single" w:sz="4" w:space="0" w:color="BDD7EE"/>
              <w:right w:val="single" w:sz="4" w:space="0" w:color="BDD7EE"/>
            </w:tcBorders>
          </w:tcPr>
          <w:p w14:paraId="2E47BF1A"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1502" w:type="dxa"/>
            <w:tcBorders>
              <w:top w:val="single" w:sz="4" w:space="0" w:color="BDD7EE"/>
              <w:left w:val="single" w:sz="4" w:space="0" w:color="BDD7EE"/>
              <w:bottom w:val="single" w:sz="4" w:space="0" w:color="BDD7EE"/>
              <w:right w:val="single" w:sz="4" w:space="0" w:color="BDD7EE"/>
            </w:tcBorders>
          </w:tcPr>
          <w:p w14:paraId="117B1C98"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p>
        </w:tc>
      </w:tr>
    </w:tbl>
    <w:p w14:paraId="3E1B29A6" w14:textId="77777777" w:rsidR="002B0093" w:rsidRDefault="002B0093"/>
    <w:p w14:paraId="33199DDF" w14:textId="77777777" w:rsidR="002B0093" w:rsidRDefault="009D2773">
      <w:r>
        <w:br w:type="page"/>
      </w:r>
    </w:p>
    <w:p w14:paraId="78CA424F" w14:textId="77777777" w:rsidR="002B0093" w:rsidRDefault="002B0093">
      <w:pPr>
        <w:widowControl w:val="0"/>
        <w:spacing w:after="0" w:line="276" w:lineRule="auto"/>
        <w:sectPr w:rsidR="002B0093">
          <w:type w:val="continuous"/>
          <w:pgSz w:w="12240" w:h="15840"/>
          <w:pgMar w:top="1440" w:right="1440" w:bottom="1440" w:left="1440" w:header="720" w:footer="720" w:gutter="0"/>
          <w:cols w:space="720"/>
        </w:sectPr>
      </w:pPr>
    </w:p>
    <w:p w14:paraId="025EC9CA" w14:textId="77777777" w:rsidR="002B0093" w:rsidRDefault="009D2773">
      <w:r>
        <w:lastRenderedPageBreak/>
        <w:t>License</w:t>
      </w:r>
    </w:p>
    <w:p w14:paraId="096FEBE1" w14:textId="77777777" w:rsidR="002B0093" w:rsidRDefault="009D2773">
      <w:pPr>
        <w:spacing w:after="0"/>
      </w:pPr>
      <w:r>
        <w:rPr>
          <w:rFonts w:ascii="Times New Roman" w:eastAsia="Times New Roman" w:hAnsi="Times New Roman" w:cs="Times New Roman"/>
          <w:szCs w:val="18"/>
        </w:rPr>
        <w:t>©</w:t>
      </w:r>
      <w:r>
        <w:rPr>
          <w:rFonts w:ascii="Malgun Gothic" w:eastAsia="Malgun Gothic" w:hAnsi="Malgun Gothic" w:cs="Malgun Gothic"/>
          <w:szCs w:val="18"/>
        </w:rPr>
        <w:t xml:space="preserve"> 2014 Microsoft Corporation, Dell Inc., Facebook, Inc, Broadcom Limited, Intel Corporation, Mellanox Technologies Ltd.</w:t>
      </w:r>
    </w:p>
    <w:p w14:paraId="25B8D1A3" w14:textId="77777777" w:rsidR="002B0093" w:rsidRDefault="002B0093">
      <w:pPr>
        <w:spacing w:after="0"/>
      </w:pPr>
    </w:p>
    <w:p w14:paraId="3E4F1BD8" w14:textId="77777777" w:rsidR="002B0093" w:rsidRDefault="009D2773">
      <w:pPr>
        <w:spacing w:after="0"/>
      </w:pPr>
      <w:r>
        <w:rPr>
          <w:rFonts w:ascii="Malgun Gothic" w:eastAsia="Malgun Gothic" w:hAnsi="Malgun Gothic" w:cs="Malgun Gothic"/>
          <w:szCs w:val="18"/>
        </w:rPr>
        <w:t>As of September 9, 2014, the following persons or entities have made this Specification available under the Open Web Foundation Final Specification Agreement (</w:t>
      </w:r>
      <w:proofErr w:type="spellStart"/>
      <w:r>
        <w:rPr>
          <w:rFonts w:ascii="Malgun Gothic" w:eastAsia="Malgun Gothic" w:hAnsi="Malgun Gothic" w:cs="Malgun Gothic"/>
          <w:szCs w:val="18"/>
        </w:rPr>
        <w:t>OWFa</w:t>
      </w:r>
      <w:proofErr w:type="spellEnd"/>
      <w:r>
        <w:rPr>
          <w:rFonts w:ascii="Malgun Gothic" w:eastAsia="Malgun Gothic" w:hAnsi="Malgun Gothic" w:cs="Malgun Gothic"/>
          <w:szCs w:val="18"/>
        </w:rPr>
        <w:t xml:space="preserve"> 1.0), which is available at </w:t>
      </w:r>
      <w:hyperlink r:id="rId15">
        <w:r>
          <w:rPr>
            <w:rFonts w:ascii="Malgun Gothic" w:eastAsia="Malgun Gothic" w:hAnsi="Malgun Gothic" w:cs="Malgun Gothic"/>
            <w:color w:val="0563C1"/>
            <w:szCs w:val="18"/>
            <w:u w:val="single"/>
          </w:rPr>
          <w:t>http://www.openwebfoundation.org/legal/the-owf-1-0-agreements/owfa-1-0</w:t>
        </w:r>
      </w:hyperlink>
      <w:r>
        <w:rPr>
          <w:rFonts w:ascii="Malgun Gothic" w:eastAsia="Malgun Gothic" w:hAnsi="Malgun Gothic" w:cs="Malgun Gothic"/>
          <w:szCs w:val="18"/>
        </w:rPr>
        <w:t xml:space="preserve"> </w:t>
      </w:r>
    </w:p>
    <w:p w14:paraId="7BEBFC8D" w14:textId="77777777" w:rsidR="002B0093" w:rsidRDefault="009D2773">
      <w:pPr>
        <w:spacing w:after="0"/>
      </w:pPr>
      <w:r>
        <w:rPr>
          <w:rFonts w:ascii="Malgun Gothic" w:eastAsia="Malgun Gothic" w:hAnsi="Malgun Gothic" w:cs="Malgun Gothic"/>
          <w:szCs w:val="18"/>
        </w:rPr>
        <w:t>Microsoft Corporation, Dell Inc., Facebook, Inc, Intel Corporation, Mellanox Technologies Ltd.</w:t>
      </w:r>
    </w:p>
    <w:p w14:paraId="2744B5E5" w14:textId="77777777" w:rsidR="002B0093" w:rsidRDefault="002B0093">
      <w:pPr>
        <w:spacing w:after="0"/>
      </w:pPr>
    </w:p>
    <w:p w14:paraId="1202D1A9" w14:textId="77777777" w:rsidR="002B0093" w:rsidRDefault="009D2773">
      <w:pPr>
        <w:spacing w:after="0"/>
      </w:pPr>
      <w:r>
        <w:rPr>
          <w:rFonts w:ascii="Malgun Gothic" w:eastAsia="Malgun Gothic" w:hAnsi="Malgun Gothic" w:cs="Malgun Gothic"/>
          <w:szCs w:val="18"/>
        </w:rPr>
        <w:t xml:space="preserve">You can review the signed copies of the Open Web Foundation Agreement Version 1.0 for this Specification at </w:t>
      </w:r>
      <w:hyperlink r:id="rId16">
        <w:r>
          <w:rPr>
            <w:rFonts w:ascii="Malgun Gothic" w:eastAsia="Malgun Gothic" w:hAnsi="Malgun Gothic" w:cs="Malgun Gothic"/>
            <w:color w:val="0563C1"/>
            <w:szCs w:val="18"/>
            <w:u w:val="single"/>
          </w:rPr>
          <w:t>http://opencompute.org/licensing/</w:t>
        </w:r>
      </w:hyperlink>
      <w:r>
        <w:rPr>
          <w:rFonts w:ascii="Malgun Gothic" w:eastAsia="Malgun Gothic" w:hAnsi="Malgun Gothic" w:cs="Malgun Gothic"/>
          <w:szCs w:val="18"/>
        </w:rPr>
        <w:t xml:space="preserve">, which may also include additional parties to those listed above. </w:t>
      </w:r>
    </w:p>
    <w:p w14:paraId="1131EE1B" w14:textId="77777777" w:rsidR="002B0093" w:rsidRDefault="002B0093">
      <w:pPr>
        <w:spacing w:after="0"/>
      </w:pPr>
    </w:p>
    <w:p w14:paraId="43882DA4" w14:textId="77777777" w:rsidR="002B0093" w:rsidRDefault="009D2773">
      <w:r>
        <w:rPr>
          <w:szCs w:val="18"/>
        </w:rPr>
        <w:t>Your use of this Specification may be subject to other third party rights. THIS SPECIFICATION IS PROVIDED "AS IS." The contributors expressly disclaim any warranties (express, implied, or otherwise), including implied warranties of merchantability, noninfringement, fitness for a particular purpose, or title, related to the Specification. The entire risk as to implementing or otherwise using the Specification is assumed by the Specification implementer and user. IN NO EVENT WILL ANY PARTY BE LIABLE TO ANY OTHER PARTY FOR LOST PROFITS OR ANY FORM OF INDIRECT, SPECIAL, INCIDENTAL, OR CONSEQUENTIAL DAMAGES OF ANY CHARACTER FROM ANY CAUSES OF ACTION OF ANY KIND WITH RESPECT TO THIS SPECIFICATION OR ITS GOVERNING AGREEMENT, WHETHER BASED ON BREACH OF CONTRACT, TORT (INCLUDING NEGLIGENCE), OR OTHERWISE, AND WHETHER OR NOT THE OTHER PARTY HAS BEEN ADVISED OF THE POSSIBILITY OF SUCH DAMAGE.</w:t>
      </w:r>
    </w:p>
    <w:p w14:paraId="5A4BD062" w14:textId="77777777" w:rsidR="002B0093" w:rsidRDefault="009D2773">
      <w:r>
        <w:rPr>
          <w:szCs w:val="18"/>
        </w:rPr>
        <w:t xml:space="preserve">THE FOLLOWING IS A LIST OF MERELY REFERENCED TECHNOLOGY: Microprocessor technology, semiconductor manufacturing technology, operating system technology (including without limitation networking operating system technology), emulation technology, graphics technology, video technology, integrated circuit packaging technology and the like, compiler technologies, object oriented technology, optical/RF communications technology including chip I/O and driver technology, bus technology, memory chip technology (including, without limitation, NAND memory, NOR memory, resistive RAM (RRAM), seek scan probe (SSP) memory, </w:t>
      </w:r>
      <w:proofErr w:type="spellStart"/>
      <w:r>
        <w:rPr>
          <w:szCs w:val="18"/>
        </w:rPr>
        <w:t>nonvolatile</w:t>
      </w:r>
      <w:proofErr w:type="spellEnd"/>
      <w:r>
        <w:rPr>
          <w:szCs w:val="18"/>
        </w:rPr>
        <w:t xml:space="preserve"> memory (including without limitation, memory based on chalcogenide materials, phase change memory (PCM), one or more stacked layers of memory cells, embedded PCM memories, non-volatile cache memory, solid state drives, SRAM, embedded DRAM, ferro-electric memory, and polymer memory)) and/or health-related and medical technology. IMPLEMENTATION OF THESE TECHNOLOGIES MAY BE SUBJECT TO THEIR OWN LEGAL TERMS.</w:t>
      </w:r>
    </w:p>
    <w:p w14:paraId="29861758" w14:textId="77777777" w:rsidR="002B0093" w:rsidRDefault="002B0093">
      <w:pPr>
        <w:jc w:val="center"/>
      </w:pPr>
    </w:p>
    <w:p w14:paraId="183A5959" w14:textId="77777777" w:rsidR="002B0093" w:rsidRDefault="002B0093">
      <w:pPr>
        <w:jc w:val="center"/>
      </w:pPr>
    </w:p>
    <w:p w14:paraId="11825EA9" w14:textId="77777777" w:rsidR="002B0093" w:rsidRDefault="002B0093">
      <w:pPr>
        <w:jc w:val="center"/>
      </w:pPr>
    </w:p>
    <w:p w14:paraId="51763D21" w14:textId="77777777" w:rsidR="002B0093" w:rsidRDefault="002B0093">
      <w:pPr>
        <w:jc w:val="center"/>
      </w:pPr>
    </w:p>
    <w:p w14:paraId="4013FC9F" w14:textId="77777777" w:rsidR="002B0093" w:rsidRDefault="002B0093">
      <w:pPr>
        <w:jc w:val="center"/>
      </w:pPr>
    </w:p>
    <w:p w14:paraId="59CF2D3C" w14:textId="77777777" w:rsidR="002B0093" w:rsidRDefault="002B0093">
      <w:pPr>
        <w:jc w:val="center"/>
      </w:pPr>
    </w:p>
    <w:p w14:paraId="7C074FF4" w14:textId="77777777" w:rsidR="002B0093" w:rsidRDefault="002B0093">
      <w:pPr>
        <w:jc w:val="center"/>
      </w:pPr>
    </w:p>
    <w:p w14:paraId="3F9338D4" w14:textId="77777777" w:rsidR="002B0093" w:rsidRDefault="002B0093">
      <w:pPr>
        <w:keepNext/>
        <w:keepLines/>
        <w:spacing w:before="240" w:after="0"/>
        <w:ind w:left="432" w:hanging="432"/>
      </w:pPr>
    </w:p>
    <w:p w14:paraId="0DF7FA28" w14:textId="77777777" w:rsidR="002B0093" w:rsidRDefault="009D2773">
      <w:r>
        <w:br w:type="page"/>
      </w:r>
    </w:p>
    <w:p w14:paraId="7D447B89" w14:textId="77777777" w:rsidR="002B0093" w:rsidRDefault="002B0093">
      <w:pPr>
        <w:widowControl w:val="0"/>
        <w:spacing w:after="0" w:line="276" w:lineRule="auto"/>
        <w:sectPr w:rsidR="002B0093">
          <w:type w:val="continuous"/>
          <w:pgSz w:w="12240" w:h="15840"/>
          <w:pgMar w:top="1440" w:right="1440" w:bottom="1440" w:left="1440" w:header="720" w:footer="720" w:gutter="0"/>
          <w:cols w:space="720"/>
        </w:sectPr>
      </w:pPr>
    </w:p>
    <w:p w14:paraId="47444103" w14:textId="77777777" w:rsidR="002B0093" w:rsidRDefault="009D2773">
      <w:pPr>
        <w:pStyle w:val="Heading1"/>
        <w:numPr>
          <w:ilvl w:val="0"/>
          <w:numId w:val="3"/>
        </w:numPr>
        <w:ind w:hanging="432"/>
      </w:pPr>
      <w:bookmarkStart w:id="2" w:name="_30j0zll" w:colFirst="0" w:colLast="0"/>
      <w:bookmarkStart w:id="3" w:name="_Toc528317627"/>
      <w:bookmarkEnd w:id="2"/>
      <w:r>
        <w:lastRenderedPageBreak/>
        <w:t>Overview</w:t>
      </w:r>
      <w:bookmarkEnd w:id="3"/>
    </w:p>
    <w:p w14:paraId="207EEEE0" w14:textId="77777777" w:rsidR="00975987" w:rsidRDefault="00975987" w:rsidP="00975987">
      <w:r>
        <w:t>This spec enhances the existing TAM (Telemetry and Monitoring) spec to address overall telemetry, events, and reporting use cases.</w:t>
      </w:r>
    </w:p>
    <w:p w14:paraId="409ED899" w14:textId="77777777" w:rsidR="00DE4A74" w:rsidRDefault="00975987" w:rsidP="00975987">
      <w:r>
        <w:t xml:space="preserve">Scope of this spec is data plane objects. Control plane objects need more involved data set and data decoration method and are/may be streamed on administrative channels like </w:t>
      </w:r>
      <w:proofErr w:type="spellStart"/>
      <w:r>
        <w:t>NetCONF</w:t>
      </w:r>
      <w:proofErr w:type="spellEnd"/>
      <w:r>
        <w:t xml:space="preserve">, SNMP, </w:t>
      </w:r>
      <w:proofErr w:type="spellStart"/>
      <w:r>
        <w:t>gRPC</w:t>
      </w:r>
      <w:proofErr w:type="spellEnd"/>
      <w:r>
        <w:t xml:space="preserve"> etc.</w:t>
      </w:r>
      <w:r w:rsidR="00DE4A74">
        <w:t xml:space="preserve"> </w:t>
      </w:r>
    </w:p>
    <w:p w14:paraId="28E83B87" w14:textId="77777777" w:rsidR="006564C0" w:rsidRDefault="006564C0" w:rsidP="006564C0">
      <w:pPr>
        <w:pStyle w:val="NormalWeb"/>
        <w:keepNext/>
      </w:pPr>
      <w:commentRangeStart w:id="4"/>
      <w:r w:rsidRPr="006564C0">
        <w:rPr>
          <w:noProof/>
        </w:rPr>
        <w:drawing>
          <wp:inline distT="0" distB="0" distL="0" distR="0" wp14:anchorId="7CB41813" wp14:editId="240C8292">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commentRangeEnd w:id="4"/>
      <w:r w:rsidR="00454C80">
        <w:rPr>
          <w:rStyle w:val="CommentReference"/>
          <w:rFonts w:ascii="Calibri" w:eastAsia="Calibri" w:hAnsi="Calibri" w:cs="Calibri"/>
          <w:color w:val="000000"/>
          <w:lang w:val="en-IN" w:eastAsia="en-IN" w:bidi="te-IN"/>
        </w:rPr>
        <w:commentReference w:id="4"/>
      </w:r>
    </w:p>
    <w:p w14:paraId="70406AA1" w14:textId="77777777" w:rsidR="006564C0" w:rsidRPr="006564C0"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1</w:t>
      </w:r>
      <w:r w:rsidR="004C4B42">
        <w:rPr>
          <w:noProof/>
        </w:rPr>
        <w:fldChar w:fldCharType="end"/>
      </w:r>
      <w:r>
        <w:t>: Telemetry Subsystem</w:t>
      </w:r>
    </w:p>
    <w:p w14:paraId="7247925A" w14:textId="77777777" w:rsidR="002B0093" w:rsidRDefault="009D2773">
      <w:pPr>
        <w:pStyle w:val="Heading1"/>
        <w:numPr>
          <w:ilvl w:val="0"/>
          <w:numId w:val="3"/>
        </w:numPr>
        <w:ind w:hanging="432"/>
      </w:pPr>
      <w:bookmarkStart w:id="5" w:name="_1fob9te" w:colFirst="0" w:colLast="0"/>
      <w:bookmarkStart w:id="6" w:name="_Toc528317628"/>
      <w:bookmarkEnd w:id="5"/>
      <w:r>
        <w:t>Proposal</w:t>
      </w:r>
      <w:bookmarkEnd w:id="6"/>
    </w:p>
    <w:p w14:paraId="3EC68E3E" w14:textId="77777777" w:rsidR="00975987" w:rsidRDefault="00975987" w:rsidP="00975987">
      <w:r>
        <w:t>Proposed enhancement to Telemetry and Monitoring (TAM) is a hierarchical API model designed with following goals</w:t>
      </w:r>
      <w:r w:rsidR="00F06F1B">
        <w:t>:</w:t>
      </w:r>
    </w:p>
    <w:p w14:paraId="624BAAA0" w14:textId="77777777" w:rsidR="00975987" w:rsidRDefault="00975987" w:rsidP="00F06F1B">
      <w:pPr>
        <w:pStyle w:val="ListParagraph"/>
        <w:numPr>
          <w:ilvl w:val="0"/>
          <w:numId w:val="9"/>
        </w:numPr>
        <w:spacing w:after="0"/>
      </w:pPr>
      <w:r>
        <w:t>Express top level Telemetry and Monitoring domain</w:t>
      </w:r>
    </w:p>
    <w:p w14:paraId="0BDDAE9E" w14:textId="77777777" w:rsidR="00975987" w:rsidRDefault="00975987" w:rsidP="00F06F1B">
      <w:pPr>
        <w:pStyle w:val="ListParagraph"/>
        <w:numPr>
          <w:ilvl w:val="0"/>
          <w:numId w:val="9"/>
        </w:numPr>
        <w:spacing w:after="0"/>
      </w:pPr>
      <w:r>
        <w:t>Remain backward compatible for application with minimal or no change in the application code</w:t>
      </w:r>
    </w:p>
    <w:p w14:paraId="5280ABDA" w14:textId="77777777" w:rsidR="00975987" w:rsidRDefault="00975987" w:rsidP="00F06F1B">
      <w:pPr>
        <w:pStyle w:val="ListParagraph"/>
        <w:numPr>
          <w:ilvl w:val="0"/>
          <w:numId w:val="9"/>
        </w:numPr>
        <w:spacing w:after="0"/>
      </w:pPr>
      <w:r>
        <w:t>Provide extensibility for new functions/capability in each domain/sub domain and always remain backward compatible</w:t>
      </w:r>
    </w:p>
    <w:p w14:paraId="2D4DBCD6" w14:textId="77777777" w:rsidR="00975987" w:rsidRDefault="00975987" w:rsidP="00F06F1B">
      <w:pPr>
        <w:pStyle w:val="ListParagraph"/>
        <w:numPr>
          <w:ilvl w:val="0"/>
          <w:numId w:val="9"/>
        </w:numPr>
        <w:spacing w:after="0"/>
      </w:pPr>
      <w:r>
        <w:t>Remove any hardcoded assumptions about domain or domain’s capabilities</w:t>
      </w:r>
    </w:p>
    <w:p w14:paraId="1A523423" w14:textId="77777777" w:rsidR="00975987" w:rsidRDefault="00975987" w:rsidP="00F06F1B">
      <w:pPr>
        <w:pStyle w:val="ListParagraph"/>
        <w:numPr>
          <w:ilvl w:val="0"/>
          <w:numId w:val="9"/>
        </w:numPr>
        <w:spacing w:after="0"/>
      </w:pPr>
      <w:r>
        <w:t>Provide full abstraction for operators to dynamically learn the number of domains supported within a networking element</w:t>
      </w:r>
    </w:p>
    <w:p w14:paraId="5EA6E6C0" w14:textId="77777777" w:rsidR="00975987" w:rsidRDefault="00975987" w:rsidP="00F06F1B">
      <w:pPr>
        <w:pStyle w:val="ListParagraph"/>
        <w:numPr>
          <w:ilvl w:val="0"/>
          <w:numId w:val="9"/>
        </w:numPr>
        <w:spacing w:after="0"/>
      </w:pPr>
      <w:r>
        <w:t>Provide full abstraction for operators to dynamically learn domains capabilities</w:t>
      </w:r>
    </w:p>
    <w:p w14:paraId="43EF2AE4" w14:textId="77777777" w:rsidR="00975987" w:rsidRDefault="00975987" w:rsidP="00F06F1B">
      <w:pPr>
        <w:pStyle w:val="ListParagraph"/>
        <w:numPr>
          <w:ilvl w:val="0"/>
          <w:numId w:val="9"/>
        </w:numPr>
        <w:spacing w:after="0"/>
      </w:pPr>
      <w:r>
        <w:t>Provide flexibility to add new APIs for a given domain/sub domain</w:t>
      </w:r>
    </w:p>
    <w:p w14:paraId="494D502F" w14:textId="77777777" w:rsidR="00975987" w:rsidRDefault="00975987" w:rsidP="00F06F1B">
      <w:pPr>
        <w:pStyle w:val="ListParagraph"/>
        <w:numPr>
          <w:ilvl w:val="0"/>
          <w:numId w:val="9"/>
        </w:numPr>
        <w:spacing w:after="0"/>
      </w:pPr>
      <w:r>
        <w:t>Support local mathematical functions for hierarchical analysis</w:t>
      </w:r>
    </w:p>
    <w:p w14:paraId="3609EF5F" w14:textId="77777777" w:rsidR="00975987" w:rsidRDefault="00975987" w:rsidP="00975987"/>
    <w:p w14:paraId="3630D040" w14:textId="77777777" w:rsidR="00975987" w:rsidRDefault="00975987" w:rsidP="00975987">
      <w:r>
        <w:t xml:space="preserve">This document doesn’t cover control plane telemetry, </w:t>
      </w:r>
      <w:r w:rsidR="009E442D">
        <w:t>al</w:t>
      </w:r>
      <w:r>
        <w:t xml:space="preserve">though </w:t>
      </w:r>
      <w:r w:rsidR="009E442D">
        <w:t xml:space="preserve">the </w:t>
      </w:r>
      <w:r>
        <w:t>API itself is not constrained and can easily be extended.</w:t>
      </w:r>
    </w:p>
    <w:p w14:paraId="09B1FEB2" w14:textId="77777777" w:rsidR="002B0093" w:rsidRDefault="009E442D">
      <w:pPr>
        <w:pStyle w:val="Heading2"/>
        <w:numPr>
          <w:ilvl w:val="1"/>
          <w:numId w:val="3"/>
        </w:numPr>
        <w:ind w:hanging="576"/>
      </w:pPr>
      <w:bookmarkStart w:id="7" w:name="_3znysh7" w:colFirst="0" w:colLast="0"/>
      <w:bookmarkStart w:id="8" w:name="_2et92p0" w:colFirst="0" w:colLast="0"/>
      <w:bookmarkStart w:id="9" w:name="_tyjcwt" w:colFirst="0" w:colLast="0"/>
      <w:bookmarkStart w:id="10" w:name="_Toc528317629"/>
      <w:bookmarkEnd w:id="7"/>
      <w:bookmarkEnd w:id="8"/>
      <w:bookmarkEnd w:id="9"/>
      <w:r>
        <w:lastRenderedPageBreak/>
        <w:t xml:space="preserve">TAM </w:t>
      </w:r>
      <w:r w:rsidR="00975987">
        <w:t>API abstraction</w:t>
      </w:r>
      <w:bookmarkEnd w:id="10"/>
      <w:r w:rsidR="009D2773">
        <w:t xml:space="preserve"> </w:t>
      </w:r>
    </w:p>
    <w:p w14:paraId="0C84A52B" w14:textId="77777777" w:rsidR="00975987" w:rsidRDefault="00975987" w:rsidP="009E442D">
      <w:pPr>
        <w:pStyle w:val="ListParagraph"/>
        <w:ind w:left="0"/>
      </w:pPr>
      <w:r>
        <w:t>APIs are used to subscribe for a given class. Each class has various data objects with various data attributes. Subscription is done at the data object level to keep</w:t>
      </w:r>
      <w:r w:rsidR="006F0E10">
        <w:t xml:space="preserve"> things simple. Subscription of </w:t>
      </w:r>
      <w:r>
        <w:t xml:space="preserve">data attribute </w:t>
      </w:r>
      <w:r w:rsidR="006F0E10">
        <w:t xml:space="preserve">at finer </w:t>
      </w:r>
      <w:r>
        <w:t xml:space="preserve">granularity will severely overload the system in terms of processing and </w:t>
      </w:r>
      <w:r w:rsidR="006F0E10">
        <w:t>maintaining</w:t>
      </w:r>
      <w:r>
        <w:t xml:space="preserve"> subscribed state.</w:t>
      </w:r>
    </w:p>
    <w:p w14:paraId="57C1266E" w14:textId="77777777" w:rsidR="006F0E10" w:rsidRDefault="006F0E10" w:rsidP="009E442D">
      <w:pPr>
        <w:pStyle w:val="ListParagraph"/>
        <w:ind w:left="0"/>
      </w:pPr>
    </w:p>
    <w:p w14:paraId="27EC3290" w14:textId="77777777" w:rsidR="006F0E10" w:rsidRDefault="00975987" w:rsidP="009E442D">
      <w:pPr>
        <w:pStyle w:val="ListParagraph"/>
        <w:ind w:left="0"/>
      </w:pPr>
      <w:r>
        <w:t xml:space="preserve">Once an API subscribes for a given data object for a given system, all </w:t>
      </w:r>
      <w:r w:rsidR="006F0E10">
        <w:t xml:space="preserve">telemetry </w:t>
      </w:r>
      <w:r>
        <w:t>data attributes</w:t>
      </w:r>
      <w:r w:rsidR="006F0E10">
        <w:t xml:space="preserve"> associated with the data object will be reported.</w:t>
      </w:r>
    </w:p>
    <w:p w14:paraId="2B5C87AB" w14:textId="77777777" w:rsidR="006F0E10" w:rsidRDefault="006F0E10" w:rsidP="009E442D">
      <w:pPr>
        <w:pStyle w:val="ListParagraph"/>
        <w:ind w:left="0"/>
      </w:pPr>
    </w:p>
    <w:p w14:paraId="17CD7E4B" w14:textId="77777777" w:rsidR="00975987" w:rsidRDefault="006F0E10" w:rsidP="009E442D">
      <w:pPr>
        <w:pStyle w:val="ListParagraph"/>
        <w:ind w:left="0"/>
      </w:pPr>
      <w:r>
        <w:t>It’s good to have “</w:t>
      </w:r>
      <w:r w:rsidR="00975987">
        <w:t>Capability API</w:t>
      </w:r>
      <w:r>
        <w:t>”</w:t>
      </w:r>
      <w:r w:rsidR="00975987">
        <w:t xml:space="preserve"> at system level and/or data object level so that controller or NOS can create an indexing scheme prior to collecting the data and learning the attributes dynamically for mixed vendor deployments.</w:t>
      </w:r>
      <w:r>
        <w:t xml:space="preserve"> “Capability API” will return all the data attributes and events supported by the switch. API will help </w:t>
      </w:r>
      <w:r w:rsidR="00975987">
        <w:t xml:space="preserve">dynamically learn the data objects </w:t>
      </w:r>
      <w:r>
        <w:t xml:space="preserve">supported by a given switch and </w:t>
      </w:r>
      <w:r w:rsidR="00975987">
        <w:t>will provide flexibility to both producer and collector subsystems to scale dynamically.</w:t>
      </w:r>
    </w:p>
    <w:p w14:paraId="4172CE8D" w14:textId="77777777" w:rsidR="006F0E10" w:rsidRDefault="006F0E10" w:rsidP="009E442D">
      <w:pPr>
        <w:pStyle w:val="ListParagraph"/>
        <w:ind w:left="0"/>
      </w:pPr>
    </w:p>
    <w:p w14:paraId="6C6ABFC0" w14:textId="77777777" w:rsidR="00975987" w:rsidRDefault="00975987" w:rsidP="009E442D">
      <w:pPr>
        <w:pStyle w:val="ListParagraph"/>
        <w:ind w:left="0"/>
      </w:pPr>
      <w:r>
        <w:t>Ability to dynamically learn the data objects will also help in mixed vendor deployments where different systems can support different set of data objects.</w:t>
      </w:r>
      <w:r w:rsidR="001E3DCA">
        <w:t xml:space="preserve"> This can be achieved using capability API. </w:t>
      </w:r>
      <w:r w:rsidR="001E3DCA" w:rsidRPr="0026257A">
        <w:rPr>
          <w:b/>
          <w:u w:val="single"/>
        </w:rPr>
        <w:t>This draft doesn’t propose a capability API but can be added later if needed.</w:t>
      </w:r>
      <w:r w:rsidR="001E3DCA">
        <w:t xml:space="preserve"> </w:t>
      </w:r>
    </w:p>
    <w:p w14:paraId="564B225C" w14:textId="77777777" w:rsidR="0066328D" w:rsidRDefault="0066328D" w:rsidP="009E442D">
      <w:pPr>
        <w:pStyle w:val="ListParagraph"/>
        <w:ind w:left="0"/>
      </w:pPr>
    </w:p>
    <w:p w14:paraId="1B71F5C5" w14:textId="77777777" w:rsidR="00975987" w:rsidRPr="003B149C" w:rsidRDefault="00975987" w:rsidP="009E442D">
      <w:pPr>
        <w:pStyle w:val="ListParagraph"/>
        <w:ind w:left="0"/>
      </w:pPr>
      <w:r w:rsidRPr="003B149C">
        <w:t>Control Flow for a controller or collector subsystem looks like this.</w:t>
      </w:r>
    </w:p>
    <w:p w14:paraId="7DEE51F1" w14:textId="77777777" w:rsidR="00975987" w:rsidRPr="00975987" w:rsidRDefault="00975987" w:rsidP="00975987">
      <w:pPr>
        <w:pStyle w:val="ListParagraph"/>
        <w:ind w:left="432"/>
        <w:rPr>
          <w:b/>
          <w:sz w:val="28"/>
          <w:szCs w:val="28"/>
          <w:u w:val="single"/>
        </w:rPr>
      </w:pPr>
    </w:p>
    <w:p w14:paraId="3ACA806A"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1312" behindDoc="0" locked="0" layoutInCell="1" allowOverlap="1" wp14:anchorId="0EF9E3A6" wp14:editId="239F0B28">
                <wp:simplePos x="0" y="0"/>
                <wp:positionH relativeFrom="column">
                  <wp:posOffset>1537970</wp:posOffset>
                </wp:positionH>
                <wp:positionV relativeFrom="paragraph">
                  <wp:posOffset>26670</wp:posOffset>
                </wp:positionV>
                <wp:extent cx="1600200" cy="457200"/>
                <wp:effectExtent l="0" t="0" r="25400" b="25400"/>
                <wp:wrapThrough wrapText="bothSides">
                  <wp:wrapPolygon edited="0">
                    <wp:start x="0" y="0"/>
                    <wp:lineTo x="0" y="21600"/>
                    <wp:lineTo x="21600" y="21600"/>
                    <wp:lineTo x="21600" y="0"/>
                    <wp:lineTo x="0" y="0"/>
                  </wp:wrapPolygon>
                </wp:wrapThrough>
                <wp:docPr id="2" name="Rounded Rectangle 2"/>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8FB8B1" w14:textId="77777777" w:rsidR="00E2547A" w:rsidRDefault="00E2547A" w:rsidP="00975987">
                            <w:pPr>
                              <w:jc w:val="center"/>
                            </w:pPr>
                            <w:r>
                              <w:t xml:space="preserve">Invoke Capability API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EF9E3A6" id="Rounded Rectangle 2" o:spid="_x0000_s1026" style="position:absolute;left:0;text-align:left;margin-left:121.1pt;margin-top:2.1pt;width:126pt;height:3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" fillcolor="#5b9bd5 [3204]" strokecolor="#1f4d78 [1604]" strokeweight="1pt">
                <v:stroke joinstyle="miter"/>
                <v:textbox>
                  <w:txbxContent>
                    <w:p w14:paraId="4D8FB8B1" w14:textId="77777777" w:rsidR="00E2547A" w:rsidRDefault="00E2547A" w:rsidP="00975987">
                      <w:pPr>
                        <w:jc w:val="center"/>
                      </w:pPr>
                      <w:r>
                        <w:t xml:space="preserve">Invoke Capability API </w:t>
                      </w:r>
                    </w:p>
                  </w:txbxContent>
                </v:textbox>
                <w10:wrap type="through"/>
              </v:roundrect>
            </w:pict>
          </mc:Fallback>
        </mc:AlternateContent>
      </w:r>
    </w:p>
    <w:p w14:paraId="05AD31B6" w14:textId="77777777" w:rsidR="00975987" w:rsidRPr="00975987" w:rsidRDefault="00975987" w:rsidP="00975987">
      <w:pPr>
        <w:pStyle w:val="ListParagraph"/>
        <w:ind w:left="432"/>
        <w:rPr>
          <w:b/>
          <w:sz w:val="28"/>
          <w:szCs w:val="28"/>
          <w:u w:val="single"/>
        </w:rPr>
      </w:pPr>
    </w:p>
    <w:p w14:paraId="6058C65E"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5408" behindDoc="0" locked="0" layoutInCell="1" allowOverlap="1" wp14:anchorId="277BCBAF" wp14:editId="5341BD5C">
                <wp:simplePos x="0" y="0"/>
                <wp:positionH relativeFrom="column">
                  <wp:posOffset>2339340</wp:posOffset>
                </wp:positionH>
                <wp:positionV relativeFrom="paragraph">
                  <wp:posOffset>48895</wp:posOffset>
                </wp:positionV>
                <wp:extent cx="0" cy="457200"/>
                <wp:effectExtent l="50800" t="0" r="76200" b="76200"/>
                <wp:wrapNone/>
                <wp:docPr id="6" name="Straight Arrow Connector 6"/>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4CC83F6D" id="_x0000_t32" coordsize="21600,21600" o:spt="32" o:oned="t" path="m,l21600,21600e" filled="f">
                <v:path arrowok="t" fillok="f" o:connecttype="none"/>
                <o:lock v:ext="edit" shapetype="t"/>
              </v:shapetype>
              <v:shape id="Straight Arrow Connector 6" o:spid="_x0000_s1026" type="#_x0000_t32" style="position:absolute;margin-left:184.2pt;margin-top:3.85pt;width:0;height:3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" strokecolor="#5b9bd5 [3204]" strokeweight=".5pt">
                <v:stroke endarrow="block" joinstyle="miter"/>
              </v:shape>
            </w:pict>
          </mc:Fallback>
        </mc:AlternateContent>
      </w:r>
    </w:p>
    <w:p w14:paraId="48BEE747" w14:textId="77777777" w:rsidR="00975987" w:rsidRPr="00975987" w:rsidRDefault="00975987" w:rsidP="00975987">
      <w:pPr>
        <w:pStyle w:val="ListParagraph"/>
        <w:ind w:left="432"/>
        <w:rPr>
          <w:b/>
          <w:sz w:val="28"/>
          <w:szCs w:val="28"/>
          <w:u w:val="single"/>
        </w:rPr>
      </w:pPr>
    </w:p>
    <w:p w14:paraId="5EBB748B"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2336" behindDoc="0" locked="0" layoutInCell="1" allowOverlap="1" wp14:anchorId="1C0A4286" wp14:editId="50A6C8D3">
                <wp:simplePos x="0" y="0"/>
                <wp:positionH relativeFrom="column">
                  <wp:posOffset>1538605</wp:posOffset>
                </wp:positionH>
                <wp:positionV relativeFrom="paragraph">
                  <wp:posOffset>65405</wp:posOffset>
                </wp:positionV>
                <wp:extent cx="1600200" cy="457200"/>
                <wp:effectExtent l="0" t="0" r="25400" b="25400"/>
                <wp:wrapThrough wrapText="bothSides">
                  <wp:wrapPolygon edited="0">
                    <wp:start x="0" y="0"/>
                    <wp:lineTo x="0" y="21600"/>
                    <wp:lineTo x="21600" y="21600"/>
                    <wp:lineTo x="21600" y="0"/>
                    <wp:lineTo x="0" y="0"/>
                  </wp:wrapPolygon>
                </wp:wrapThrough>
                <wp:docPr id="3" name="Rounded Rectangle 3"/>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88B525" w14:textId="77777777" w:rsidR="00E2547A" w:rsidRDefault="00E2547A" w:rsidP="00975987">
                            <w:pPr>
                              <w:jc w:val="center"/>
                            </w:pPr>
                            <w:r>
                              <w:t>Gather Data Obj/Attr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0A4286" id="Rounded Rectangle 3" o:spid="_x0000_s1027" style="position:absolute;left:0;text-align:left;margin-left:121.15pt;margin-top:5.15pt;width:126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" fillcolor="#5b9bd5 [3204]" strokecolor="#1f4d78 [1604]" strokeweight="1pt">
                <v:stroke joinstyle="miter"/>
                <v:textbox>
                  <w:txbxContent>
                    <w:p w14:paraId="1B88B525" w14:textId="77777777" w:rsidR="00E2547A" w:rsidRDefault="00E2547A" w:rsidP="00975987">
                      <w:pPr>
                        <w:jc w:val="center"/>
                      </w:pPr>
                      <w:r>
                        <w:t>Gather Data Obj/Attr</w:t>
                      </w:r>
                    </w:p>
                  </w:txbxContent>
                </v:textbox>
                <w10:wrap type="through"/>
              </v:roundrect>
            </w:pict>
          </mc:Fallback>
        </mc:AlternateContent>
      </w:r>
    </w:p>
    <w:p w14:paraId="5872EBF6" w14:textId="77777777" w:rsidR="00975987" w:rsidRPr="00975987" w:rsidRDefault="00975987" w:rsidP="00975987">
      <w:pPr>
        <w:pStyle w:val="ListParagraph"/>
        <w:ind w:left="432"/>
        <w:rPr>
          <w:b/>
          <w:sz w:val="28"/>
          <w:szCs w:val="28"/>
          <w:u w:val="single"/>
        </w:rPr>
      </w:pPr>
    </w:p>
    <w:p w14:paraId="4BD312AF"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6432" behindDoc="0" locked="0" layoutInCell="1" allowOverlap="1" wp14:anchorId="29731EB2" wp14:editId="406D568D">
                <wp:simplePos x="0" y="0"/>
                <wp:positionH relativeFrom="column">
                  <wp:posOffset>2338705</wp:posOffset>
                </wp:positionH>
                <wp:positionV relativeFrom="paragraph">
                  <wp:posOffset>91440</wp:posOffset>
                </wp:positionV>
                <wp:extent cx="0" cy="457200"/>
                <wp:effectExtent l="50800" t="0" r="76200" b="76200"/>
                <wp:wrapNone/>
                <wp:docPr id="7" name="Straight Arrow Connector 7"/>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67BA96C" id="Straight Arrow Connector 7" o:spid="_x0000_s1026" type="#_x0000_t32" style="position:absolute;margin-left:184.15pt;margin-top:7.2pt;width:0;height:3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" strokecolor="#5b9bd5 [3204]" strokeweight=".5pt">
                <v:stroke endarrow="block" joinstyle="miter"/>
              </v:shape>
            </w:pict>
          </mc:Fallback>
        </mc:AlternateContent>
      </w:r>
    </w:p>
    <w:p w14:paraId="7B80A700" w14:textId="77777777" w:rsidR="00975987" w:rsidRPr="00975987" w:rsidRDefault="00975987" w:rsidP="00975987">
      <w:pPr>
        <w:pStyle w:val="ListParagraph"/>
        <w:ind w:left="432"/>
        <w:rPr>
          <w:b/>
          <w:sz w:val="28"/>
          <w:szCs w:val="28"/>
          <w:u w:val="single"/>
        </w:rPr>
      </w:pPr>
    </w:p>
    <w:p w14:paraId="1193ACA1"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3360" behindDoc="0" locked="0" layoutInCell="1" allowOverlap="1" wp14:anchorId="3D9E286E" wp14:editId="7781C931">
                <wp:simplePos x="0" y="0"/>
                <wp:positionH relativeFrom="column">
                  <wp:posOffset>1537970</wp:posOffset>
                </wp:positionH>
                <wp:positionV relativeFrom="paragraph">
                  <wp:posOffset>121920</wp:posOffset>
                </wp:positionV>
                <wp:extent cx="1600200" cy="457200"/>
                <wp:effectExtent l="0" t="0" r="25400" b="25400"/>
                <wp:wrapThrough wrapText="bothSides">
                  <wp:wrapPolygon edited="0">
                    <wp:start x="0" y="0"/>
                    <wp:lineTo x="0" y="21600"/>
                    <wp:lineTo x="21600" y="21600"/>
                    <wp:lineTo x="21600" y="0"/>
                    <wp:lineTo x="0" y="0"/>
                  </wp:wrapPolygon>
                </wp:wrapThrough>
                <wp:docPr id="4" name="Rounded Rectangle 4"/>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1D7C74" w14:textId="77777777" w:rsidR="00E2547A" w:rsidRDefault="00E2547A" w:rsidP="00975987">
                            <w:pPr>
                              <w:jc w:val="center"/>
                            </w:pPr>
                            <w:r>
                              <w:t>Create DB 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9E286E" id="Rounded Rectangle 4" o:spid="_x0000_s1028" style="position:absolute;left:0;text-align:left;margin-left:121.1pt;margin-top:9.6pt;width:126pt;height:36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" fillcolor="#5b9bd5 [3204]" strokecolor="#1f4d78 [1604]" strokeweight="1pt">
                <v:stroke joinstyle="miter"/>
                <v:textbox>
                  <w:txbxContent>
                    <w:p w14:paraId="411D7C74" w14:textId="77777777" w:rsidR="00E2547A" w:rsidRDefault="00E2547A" w:rsidP="00975987">
                      <w:pPr>
                        <w:jc w:val="center"/>
                      </w:pPr>
                      <w:r>
                        <w:t>Create DB Index</w:t>
                      </w:r>
                    </w:p>
                  </w:txbxContent>
                </v:textbox>
                <w10:wrap type="through"/>
              </v:roundrect>
            </w:pict>
          </mc:Fallback>
        </mc:AlternateContent>
      </w:r>
    </w:p>
    <w:p w14:paraId="69525941" w14:textId="77777777" w:rsidR="00975987" w:rsidRPr="00975987" w:rsidRDefault="00975987" w:rsidP="00975987">
      <w:pPr>
        <w:pStyle w:val="ListParagraph"/>
        <w:ind w:left="432"/>
        <w:rPr>
          <w:b/>
          <w:sz w:val="28"/>
          <w:szCs w:val="28"/>
          <w:u w:val="single"/>
        </w:rPr>
      </w:pPr>
    </w:p>
    <w:p w14:paraId="1736F85E" w14:textId="77777777" w:rsidR="00975987" w:rsidRPr="00975987" w:rsidRDefault="001E3DCA"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72576" behindDoc="0" locked="0" layoutInCell="1" allowOverlap="1" wp14:anchorId="491056B5" wp14:editId="12DB4BFA">
                <wp:simplePos x="0" y="0"/>
                <wp:positionH relativeFrom="column">
                  <wp:posOffset>2590800</wp:posOffset>
                </wp:positionH>
                <wp:positionV relativeFrom="paragraph">
                  <wp:posOffset>139912</wp:posOffset>
                </wp:positionV>
                <wp:extent cx="0" cy="457200"/>
                <wp:effectExtent l="63500" t="25400" r="38100" b="12700"/>
                <wp:wrapNone/>
                <wp:docPr id="15" name="Straight Arrow Connector 15"/>
                <wp:cNvGraphicFramePr/>
                <a:graphic xmlns:a="http://schemas.openxmlformats.org/drawingml/2006/main">
                  <a:graphicData uri="http://schemas.microsoft.com/office/word/2010/wordprocessingShape">
                    <wps:wsp>
                      <wps:cNvCnPr/>
                      <wps:spPr>
                        <a:xfrm flipV="1">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628BAE0" id="_x0000_t32" coordsize="21600,21600" o:spt="32" o:oned="t" path="m,l21600,21600e" filled="f">
                <v:path arrowok="t" fillok="f" o:connecttype="none"/>
                <o:lock v:ext="edit" shapetype="t"/>
              </v:shapetype>
              <v:shape id="Straight Arrow Connector 15" o:spid="_x0000_s1026" type="#_x0000_t32" style="position:absolute;margin-left:204pt;margin-top:11pt;width:0;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" strokecolor="#5b9bd5 [3204]" strokeweight=".5pt">
                <v:stroke endarrow="block" joinstyle="miter"/>
              </v:shape>
            </w:pict>
          </mc:Fallback>
        </mc:AlternateContent>
      </w:r>
      <w:r>
        <w:rPr>
          <w:noProof/>
          <w:lang w:val="en-US" w:eastAsia="en-US" w:bidi="ar-SA"/>
        </w:rPr>
        <mc:AlternateContent>
          <mc:Choice Requires="wps">
            <w:drawing>
              <wp:anchor distT="0" distB="0" distL="114300" distR="114300" simplePos="0" relativeHeight="251671552" behindDoc="0" locked="0" layoutInCell="1" allowOverlap="1" wp14:anchorId="01FE70B8" wp14:editId="1936ED7B">
                <wp:simplePos x="0" y="0"/>
                <wp:positionH relativeFrom="column">
                  <wp:posOffset>2167467</wp:posOffset>
                </wp:positionH>
                <wp:positionV relativeFrom="paragraph">
                  <wp:posOffset>140547</wp:posOffset>
                </wp:positionV>
                <wp:extent cx="0" cy="457200"/>
                <wp:effectExtent l="50800" t="0" r="76200" b="76200"/>
                <wp:wrapNone/>
                <wp:docPr id="14" name="Straight Arrow Connector 14"/>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83771AE" id="Straight Arrow Connector 14" o:spid="_x0000_s1026" type="#_x0000_t32" style="position:absolute;margin-left:170.65pt;margin-top:11.05pt;width:0;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" strokecolor="#5b9bd5 [3204]" strokeweight=".5pt">
                <v:stroke endarrow="block" joinstyle="miter"/>
              </v:shape>
            </w:pict>
          </mc:Fallback>
        </mc:AlternateContent>
      </w:r>
    </w:p>
    <w:p w14:paraId="32E2FB40" w14:textId="77777777" w:rsidR="00975987" w:rsidRPr="00975987" w:rsidRDefault="001E3DCA" w:rsidP="00975987">
      <w:pPr>
        <w:pStyle w:val="ListParagraph"/>
        <w:ind w:left="432"/>
        <w:rPr>
          <w:b/>
          <w:sz w:val="28"/>
          <w:szCs w:val="28"/>
          <w:u w:val="single"/>
        </w:rPr>
      </w:pPr>
      <w:r>
        <w:rPr>
          <w:b/>
          <w:noProof/>
          <w:sz w:val="28"/>
          <w:szCs w:val="28"/>
          <w:u w:val="single"/>
          <w:lang w:val="en-US" w:eastAsia="en-US" w:bidi="ar-SA"/>
        </w:rPr>
        <mc:AlternateContent>
          <mc:Choice Requires="wps">
            <w:drawing>
              <wp:anchor distT="0" distB="0" distL="114300" distR="114300" simplePos="0" relativeHeight="251675648" behindDoc="0" locked="0" layoutInCell="1" allowOverlap="1" wp14:anchorId="6B4148B9" wp14:editId="428FC529">
                <wp:simplePos x="0" y="0"/>
                <wp:positionH relativeFrom="column">
                  <wp:posOffset>2641600</wp:posOffset>
                </wp:positionH>
                <wp:positionV relativeFrom="paragraph">
                  <wp:posOffset>47413</wp:posOffset>
                </wp:positionV>
                <wp:extent cx="592666" cy="237067"/>
                <wp:effectExtent l="0" t="0" r="17145" b="17145"/>
                <wp:wrapNone/>
                <wp:docPr id="17" name="Text Box 17"/>
                <wp:cNvGraphicFramePr/>
                <a:graphic xmlns:a="http://schemas.openxmlformats.org/drawingml/2006/main">
                  <a:graphicData uri="http://schemas.microsoft.com/office/word/2010/wordprocessingShape">
                    <wps:wsp>
                      <wps:cNvSpPr txBox="1"/>
                      <wps:spPr>
                        <a:xfrm>
                          <a:off x="0" y="0"/>
                          <a:ext cx="592666" cy="237067"/>
                        </a:xfrm>
                        <a:prstGeom prst="rect">
                          <a:avLst/>
                        </a:prstGeom>
                        <a:solidFill>
                          <a:schemeClr val="lt1"/>
                        </a:solidFill>
                        <a:ln w="6350">
                          <a:solidFill>
                            <a:prstClr val="black"/>
                          </a:solidFill>
                        </a:ln>
                      </wps:spPr>
                      <wps:txbx>
                        <w:txbxContent>
                          <w:p w14:paraId="57831DCF" w14:textId="77777777" w:rsidR="00E2547A" w:rsidRPr="001E3DCA" w:rsidRDefault="00E2547A" w:rsidP="001E3DCA">
                            <w:pPr>
                              <w:jc w:val="center"/>
                              <w:rPr>
                                <w:sz w:val="16"/>
                                <w:szCs w:val="16"/>
                                <w:lang w:val="en-US"/>
                              </w:rPr>
                            </w:pPr>
                            <w:r>
                              <w:rPr>
                                <w:sz w:val="16"/>
                                <w:szCs w:val="16"/>
                                <w:lang w:val="en-US"/>
                              </w:rPr>
                              <w:t>Publish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4148B9" id="_x0000_t202" coordsize="21600,21600" o:spt="202" path="m0,0l0,21600,21600,21600,21600,0xe">
                <v:stroke joinstyle="miter"/>
                <v:path gradientshapeok="t" o:connecttype="rect"/>
              </v:shapetype>
              <v:shape id="Text Box 17" o:spid="_x0000_s1029" type="#_x0000_t202" style="position:absolute;left:0;text-align:left;margin-left:208pt;margin-top:3.75pt;width:46.65pt;height:1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" fillcolor="white [3201]" strokeweight=".5pt">
                <v:textbox>
                  <w:txbxContent>
                    <w:p w14:paraId="57831DCF" w14:textId="77777777" w:rsidR="00E2547A" w:rsidRPr="001E3DCA" w:rsidRDefault="00E2547A" w:rsidP="001E3DCA">
                      <w:pPr>
                        <w:jc w:val="center"/>
                        <w:rPr>
                          <w:sz w:val="16"/>
                          <w:szCs w:val="16"/>
                          <w:lang w:val="en-US"/>
                        </w:rPr>
                      </w:pPr>
                      <w:r>
                        <w:rPr>
                          <w:sz w:val="16"/>
                          <w:szCs w:val="16"/>
                          <w:lang w:val="en-US"/>
                        </w:rPr>
                        <w:t>Publish</w:t>
                      </w:r>
                    </w:p>
                  </w:txbxContent>
                </v:textbox>
              </v:shape>
            </w:pict>
          </mc:Fallback>
        </mc:AlternateContent>
      </w:r>
      <w:r>
        <w:rPr>
          <w:b/>
          <w:noProof/>
          <w:sz w:val="28"/>
          <w:szCs w:val="28"/>
          <w:u w:val="single"/>
          <w:lang w:val="en-US" w:eastAsia="en-US" w:bidi="ar-SA"/>
        </w:rPr>
        <mc:AlternateContent>
          <mc:Choice Requires="wps">
            <w:drawing>
              <wp:anchor distT="0" distB="0" distL="114300" distR="114300" simplePos="0" relativeHeight="251673600" behindDoc="0" locked="0" layoutInCell="1" allowOverlap="1" wp14:anchorId="208B9BB9" wp14:editId="26E1DC47">
                <wp:simplePos x="0" y="0"/>
                <wp:positionH relativeFrom="column">
                  <wp:posOffset>1540721</wp:posOffset>
                </wp:positionH>
                <wp:positionV relativeFrom="paragraph">
                  <wp:posOffset>49530</wp:posOffset>
                </wp:positionV>
                <wp:extent cx="592666" cy="237067"/>
                <wp:effectExtent l="0" t="0" r="17145" b="17145"/>
                <wp:wrapNone/>
                <wp:docPr id="16" name="Text Box 16"/>
                <wp:cNvGraphicFramePr/>
                <a:graphic xmlns:a="http://schemas.openxmlformats.org/drawingml/2006/main">
                  <a:graphicData uri="http://schemas.microsoft.com/office/word/2010/wordprocessingShape">
                    <wps:wsp>
                      <wps:cNvSpPr txBox="1"/>
                      <wps:spPr>
                        <a:xfrm>
                          <a:off x="0" y="0"/>
                          <a:ext cx="592666" cy="237067"/>
                        </a:xfrm>
                        <a:prstGeom prst="rect">
                          <a:avLst/>
                        </a:prstGeom>
                        <a:solidFill>
                          <a:schemeClr val="lt1"/>
                        </a:solidFill>
                        <a:ln w="6350">
                          <a:solidFill>
                            <a:prstClr val="black"/>
                          </a:solidFill>
                        </a:ln>
                      </wps:spPr>
                      <wps:txbx>
                        <w:txbxContent>
                          <w:p w14:paraId="2198A323" w14:textId="77777777" w:rsidR="00E2547A" w:rsidRPr="001E3DCA" w:rsidRDefault="00E2547A" w:rsidP="001E3DCA">
                            <w:pPr>
                              <w:jc w:val="center"/>
                              <w:rPr>
                                <w:sz w:val="16"/>
                                <w:szCs w:val="16"/>
                                <w:lang w:val="en-US"/>
                              </w:rPr>
                            </w:pPr>
                            <w:r>
                              <w:rPr>
                                <w:sz w:val="16"/>
                                <w:szCs w:val="16"/>
                                <w:lang w:val="en-US"/>
                              </w:rPr>
                              <w:t>Subscribe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B9BB9" id="Text Box 16" o:spid="_x0000_s1030" type="#_x0000_t202" style="position:absolute;left:0;text-align:left;margin-left:121.3pt;margin-top:3.9pt;width:46.65pt;height:18.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" fillcolor="white [3201]" strokeweight=".5pt">
                <v:textbox>
                  <w:txbxContent>
                    <w:p w14:paraId="2198A323" w14:textId="77777777" w:rsidR="00E2547A" w:rsidRPr="001E3DCA" w:rsidRDefault="00E2547A" w:rsidP="001E3DCA">
                      <w:pPr>
                        <w:jc w:val="center"/>
                        <w:rPr>
                          <w:sz w:val="16"/>
                          <w:szCs w:val="16"/>
                          <w:lang w:val="en-US"/>
                        </w:rPr>
                      </w:pPr>
                      <w:r>
                        <w:rPr>
                          <w:sz w:val="16"/>
                          <w:szCs w:val="16"/>
                          <w:lang w:val="en-US"/>
                        </w:rPr>
                        <w:t>Subscribe</w:t>
                      </w:r>
                    </w:p>
                  </w:txbxContent>
                </v:textbox>
              </v:shape>
            </w:pict>
          </mc:Fallback>
        </mc:AlternateContent>
      </w:r>
    </w:p>
    <w:p w14:paraId="48CD9C91"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4384" behindDoc="0" locked="0" layoutInCell="1" allowOverlap="1" wp14:anchorId="41CC61FD" wp14:editId="58D80AB7">
                <wp:simplePos x="0" y="0"/>
                <wp:positionH relativeFrom="column">
                  <wp:posOffset>1539875</wp:posOffset>
                </wp:positionH>
                <wp:positionV relativeFrom="paragraph">
                  <wp:posOffset>158750</wp:posOffset>
                </wp:positionV>
                <wp:extent cx="1600200" cy="457200"/>
                <wp:effectExtent l="0" t="0" r="25400" b="25400"/>
                <wp:wrapThrough wrapText="bothSides">
                  <wp:wrapPolygon edited="0">
                    <wp:start x="0" y="0"/>
                    <wp:lineTo x="0" y="21600"/>
                    <wp:lineTo x="21600" y="21600"/>
                    <wp:lineTo x="21600" y="0"/>
                    <wp:lineTo x="0" y="0"/>
                  </wp:wrapPolygon>
                </wp:wrapThrough>
                <wp:docPr id="10" name="Rounded Rectangle 10"/>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944463" w14:textId="77777777" w:rsidR="00E2547A" w:rsidRDefault="00E2547A" w:rsidP="00975987">
                            <w:pPr>
                              <w:jc w:val="center"/>
                            </w:pPr>
                            <w:r>
                              <w:t>Start Collecting Data</w:t>
                            </w:r>
                          </w:p>
                          <w:p w14:paraId="581054D1" w14:textId="77777777" w:rsidR="00E2547A" w:rsidRDefault="00E2547A" w:rsidP="009759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CC61FD" id="Rounded Rectangle 10" o:spid="_x0000_s1031" style="position:absolute;left:0;text-align:left;margin-left:121.25pt;margin-top:12.5pt;width:126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" fillcolor="#5b9bd5 [3204]" strokecolor="#1f4d78 [1604]" strokeweight="1pt">
                <v:stroke joinstyle="miter"/>
                <v:textbox>
                  <w:txbxContent>
                    <w:p w14:paraId="49944463" w14:textId="77777777" w:rsidR="00E2547A" w:rsidRDefault="00E2547A" w:rsidP="00975987">
                      <w:pPr>
                        <w:jc w:val="center"/>
                      </w:pPr>
                      <w:r>
                        <w:t>Start Collecting Data</w:t>
                      </w:r>
                    </w:p>
                    <w:p w14:paraId="581054D1" w14:textId="77777777" w:rsidR="00E2547A" w:rsidRDefault="00E2547A" w:rsidP="00975987">
                      <w:pPr>
                        <w:jc w:val="center"/>
                      </w:pPr>
                    </w:p>
                  </w:txbxContent>
                </v:textbox>
                <w10:wrap type="through"/>
              </v:roundrect>
            </w:pict>
          </mc:Fallback>
        </mc:AlternateContent>
      </w:r>
    </w:p>
    <w:p w14:paraId="12FC4A1C" w14:textId="77777777" w:rsidR="00975987" w:rsidRPr="00975987" w:rsidRDefault="00975987" w:rsidP="00975987">
      <w:pPr>
        <w:pStyle w:val="ListParagraph"/>
        <w:ind w:left="432"/>
        <w:rPr>
          <w:b/>
          <w:sz w:val="28"/>
          <w:szCs w:val="28"/>
          <w:u w:val="single"/>
        </w:rPr>
      </w:pPr>
    </w:p>
    <w:p w14:paraId="73B3C912" w14:textId="77777777" w:rsidR="00975987" w:rsidRPr="00975987" w:rsidRDefault="00975987" w:rsidP="00975987">
      <w:pPr>
        <w:pStyle w:val="ListParagraph"/>
        <w:ind w:left="432"/>
        <w:rPr>
          <w:b/>
          <w:sz w:val="28"/>
          <w:szCs w:val="28"/>
          <w:u w:val="single"/>
        </w:rPr>
      </w:pPr>
    </w:p>
    <w:p w14:paraId="53359A85" w14:textId="77777777" w:rsidR="002B0093" w:rsidRDefault="009D2773">
      <w:r>
        <w:t xml:space="preserve">   </w:t>
      </w:r>
    </w:p>
    <w:p w14:paraId="4A75B835" w14:textId="77777777" w:rsidR="009E442D" w:rsidRDefault="009E442D"/>
    <w:p w14:paraId="2128A591" w14:textId="77777777" w:rsidR="009E442D" w:rsidRDefault="009E442D">
      <w:pPr>
        <w:rPr>
          <w:color w:val="2E75B5"/>
          <w:sz w:val="26"/>
          <w:szCs w:val="26"/>
        </w:rPr>
      </w:pPr>
      <w:r>
        <w:br w:type="page"/>
      </w:r>
    </w:p>
    <w:p w14:paraId="2F647D20" w14:textId="77777777" w:rsidR="009E442D" w:rsidRDefault="009E442D" w:rsidP="009E442D">
      <w:pPr>
        <w:pStyle w:val="Heading2"/>
        <w:numPr>
          <w:ilvl w:val="2"/>
          <w:numId w:val="3"/>
        </w:numPr>
        <w:ind w:left="0"/>
      </w:pPr>
      <w:bookmarkStart w:id="11" w:name="_Toc528317630"/>
      <w:r>
        <w:lastRenderedPageBreak/>
        <w:t>Data Push model</w:t>
      </w:r>
      <w:bookmarkEnd w:id="11"/>
    </w:p>
    <w:p w14:paraId="3D20F91C" w14:textId="77777777" w:rsidR="009E442D" w:rsidRDefault="009E442D" w:rsidP="009E442D">
      <w:r>
        <w:t>Here is an abstract diagram of PUSH model of the API and switch function</w:t>
      </w:r>
    </w:p>
    <w:p w14:paraId="350181C3" w14:textId="77777777" w:rsidR="009E442D" w:rsidRDefault="009E442D" w:rsidP="009E442D"/>
    <w:p w14:paraId="15DBE079" w14:textId="77777777" w:rsidR="006564C0" w:rsidRDefault="009E442D" w:rsidP="006564C0">
      <w:pPr>
        <w:keepNext/>
      </w:pPr>
      <w:r w:rsidRPr="001165A5">
        <w:rPr>
          <w:noProof/>
          <w:lang w:val="en-US" w:eastAsia="en-US" w:bidi="ar-SA"/>
        </w:rPr>
        <w:drawing>
          <wp:inline distT="0" distB="0" distL="0" distR="0" wp14:anchorId="731FE638" wp14:editId="29CFE715">
            <wp:extent cx="5943143" cy="2836333"/>
            <wp:effectExtent l="12700" t="12700" r="133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8265" cy="2838777"/>
                    </a:xfrm>
                    <a:prstGeom prst="rect">
                      <a:avLst/>
                    </a:prstGeom>
                    <a:ln>
                      <a:solidFill>
                        <a:schemeClr val="tx1"/>
                      </a:solidFill>
                    </a:ln>
                  </pic:spPr>
                </pic:pic>
              </a:graphicData>
            </a:graphic>
          </wp:inline>
        </w:drawing>
      </w:r>
    </w:p>
    <w:p w14:paraId="2F3F3223" w14:textId="77777777" w:rsidR="009E442D"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2</w:t>
      </w:r>
      <w:r w:rsidR="004C4B42">
        <w:rPr>
          <w:noProof/>
        </w:rPr>
        <w:fldChar w:fldCharType="end"/>
      </w:r>
      <w:r>
        <w:t>: Telemetry Push Model</w:t>
      </w:r>
    </w:p>
    <w:p w14:paraId="26733AB0" w14:textId="77777777" w:rsidR="009E442D" w:rsidRDefault="009E442D" w:rsidP="009E442D">
      <w:r>
        <w:t>Once data is subscribed, data plane can publish the data to external collector or to a local collector hosted within the NOS.</w:t>
      </w:r>
    </w:p>
    <w:p w14:paraId="2D9F40D7" w14:textId="77777777" w:rsidR="009E442D" w:rsidRDefault="009E442D" w:rsidP="009E442D">
      <w:r>
        <w:t>Additionally data plane can perform mathematical functions like histogram, mean, mode or summary to present a concise view of a data set.</w:t>
      </w:r>
    </w:p>
    <w:p w14:paraId="518735D8" w14:textId="77777777" w:rsidR="009E442D" w:rsidRDefault="009E442D" w:rsidP="009E442D">
      <w:r>
        <w:t>Data subscription is done at a fine granularity so as not to overwhelm the collector specially if it is a local function in NOS.</w:t>
      </w:r>
    </w:p>
    <w:p w14:paraId="4B299315" w14:textId="77777777" w:rsidR="009E442D" w:rsidRDefault="009E442D" w:rsidP="009E442D"/>
    <w:p w14:paraId="14FC70E3" w14:textId="77777777" w:rsidR="009E442D" w:rsidRDefault="009E442D" w:rsidP="009E442D">
      <w:pPr>
        <w:pStyle w:val="Heading2"/>
        <w:numPr>
          <w:ilvl w:val="2"/>
          <w:numId w:val="3"/>
        </w:numPr>
        <w:ind w:left="0"/>
      </w:pPr>
      <w:bookmarkStart w:id="12" w:name="_Toc528317631"/>
      <w:r>
        <w:t>Data Pull model</w:t>
      </w:r>
      <w:bookmarkEnd w:id="12"/>
    </w:p>
    <w:p w14:paraId="3383694A" w14:textId="77777777" w:rsidR="009E442D" w:rsidRDefault="00FE05B3">
      <w:r>
        <w:t>Streaming data is the “Push” model where subscription of data is done for the source to send or push data to the collector. This model works very nicely for large scale deployment where data is collected periodically for processing.</w:t>
      </w:r>
    </w:p>
    <w:p w14:paraId="536B17E5" w14:textId="77777777" w:rsidR="00FE05B3" w:rsidRDefault="00FE05B3">
      <w:r>
        <w:t xml:space="preserve">There is also a need to “Pull” the data for immediate display. Typically this is done via custom APIs for specific data objects like there is a specific API for port stats, specific API for </w:t>
      </w:r>
      <w:proofErr w:type="spellStart"/>
      <w:r>
        <w:t>vlan</w:t>
      </w:r>
      <w:proofErr w:type="spellEnd"/>
      <w:r>
        <w:t xml:space="preserve"> stats and so on and so forth. This creates following problems</w:t>
      </w:r>
    </w:p>
    <w:p w14:paraId="4E808821" w14:textId="77777777" w:rsidR="00FE05B3" w:rsidRDefault="00FE05B3" w:rsidP="00FE05B3">
      <w:pPr>
        <w:pStyle w:val="ListParagraph"/>
        <w:numPr>
          <w:ilvl w:val="0"/>
          <w:numId w:val="11"/>
        </w:numPr>
      </w:pPr>
      <w:r>
        <w:t>There is an explosion of API for various data sources</w:t>
      </w:r>
    </w:p>
    <w:p w14:paraId="33F32EF5" w14:textId="77777777" w:rsidR="00FE05B3" w:rsidRDefault="00FE05B3" w:rsidP="00FE05B3">
      <w:pPr>
        <w:pStyle w:val="ListParagraph"/>
        <w:numPr>
          <w:ilvl w:val="0"/>
          <w:numId w:val="11"/>
        </w:numPr>
      </w:pPr>
      <w:r>
        <w:t xml:space="preserve">Data model is API specific </w:t>
      </w:r>
    </w:p>
    <w:p w14:paraId="135D4619" w14:textId="77777777" w:rsidR="00FE05B3" w:rsidRDefault="00FE05B3" w:rsidP="00FE05B3">
      <w:pPr>
        <w:pStyle w:val="ListParagraph"/>
        <w:numPr>
          <w:ilvl w:val="0"/>
          <w:numId w:val="11"/>
        </w:numPr>
      </w:pPr>
      <w:r>
        <w:t>NOS need to implement new API handler each time a new object is added</w:t>
      </w:r>
    </w:p>
    <w:p w14:paraId="7C56DF6E" w14:textId="77777777" w:rsidR="00FE05B3" w:rsidRDefault="00FE05B3" w:rsidP="00FE05B3">
      <w:pPr>
        <w:pStyle w:val="ListParagraph"/>
        <w:numPr>
          <w:ilvl w:val="0"/>
          <w:numId w:val="11"/>
        </w:numPr>
      </w:pPr>
      <w:r>
        <w:t>NOS need to implement a custom parser each time a new data object is added for format of an old data is changed</w:t>
      </w:r>
    </w:p>
    <w:p w14:paraId="2BC68190" w14:textId="77777777" w:rsidR="00FE05B3" w:rsidRDefault="00FE05B3" w:rsidP="00FE05B3">
      <w:r>
        <w:t>This document proposes to implementing a single API for getting any kind of data object. Given that there is a single API, NOS i</w:t>
      </w:r>
      <w:r w:rsidR="0026257A">
        <w:t>mplements the API handler only o</w:t>
      </w:r>
      <w:r>
        <w:t>nce.</w:t>
      </w:r>
    </w:p>
    <w:p w14:paraId="79653BDD" w14:textId="77777777" w:rsidR="00FE05B3" w:rsidRDefault="00FE05B3" w:rsidP="00FE05B3">
      <w:r>
        <w:t>Data model is not API specific but is generic schema for all data objects. This is done using Google Protocol Buffers, where data object can be seamlessly added as new data objects are exposed to NOS.</w:t>
      </w:r>
    </w:p>
    <w:p w14:paraId="3BB68339" w14:textId="77777777" w:rsidR="00FE05B3" w:rsidRDefault="00FE05B3" w:rsidP="00FE05B3">
      <w:r>
        <w:lastRenderedPageBreak/>
        <w:t>NO</w:t>
      </w:r>
      <w:r w:rsidR="006F0E10">
        <w:t>S doesn’t have to write custom parser given the “Google Protocol Buffer” (GPB)</w:t>
      </w:r>
      <w:r>
        <w:t xml:space="preserve"> files are always backward compatible and</w:t>
      </w:r>
      <w:r w:rsidR="006F0E10">
        <w:t xml:space="preserve"> the library function provides serialization and</w:t>
      </w:r>
      <w:r>
        <w:t xml:space="preserve"> de-serialization function.</w:t>
      </w:r>
    </w:p>
    <w:p w14:paraId="63D4F7F3" w14:textId="77777777" w:rsidR="00FE05B3" w:rsidRDefault="00FE05B3" w:rsidP="00FE05B3">
      <w:r>
        <w:t>API Goals</w:t>
      </w:r>
    </w:p>
    <w:p w14:paraId="7C3901BC" w14:textId="77777777" w:rsidR="00FE05B3" w:rsidRDefault="00FE05B3" w:rsidP="00FE05B3">
      <w:pPr>
        <w:pStyle w:val="ListParagraph"/>
        <w:numPr>
          <w:ilvl w:val="0"/>
          <w:numId w:val="11"/>
        </w:numPr>
      </w:pPr>
      <w:r>
        <w:t>Generalized API for all data types</w:t>
      </w:r>
    </w:p>
    <w:p w14:paraId="32048F0C" w14:textId="77777777" w:rsidR="00FE05B3" w:rsidRDefault="00FE05B3" w:rsidP="00FE05B3">
      <w:pPr>
        <w:pStyle w:val="ListParagraph"/>
        <w:numPr>
          <w:ilvl w:val="0"/>
          <w:numId w:val="11"/>
        </w:numPr>
      </w:pPr>
      <w:r>
        <w:t>Always backward compatible</w:t>
      </w:r>
    </w:p>
    <w:p w14:paraId="73F07BAC" w14:textId="77777777" w:rsidR="00FE05B3" w:rsidRDefault="00FE05B3" w:rsidP="00FE05B3">
      <w:pPr>
        <w:pStyle w:val="ListParagraph"/>
        <w:numPr>
          <w:ilvl w:val="0"/>
          <w:numId w:val="11"/>
        </w:numPr>
      </w:pPr>
      <w:r>
        <w:t>API must handle data as opaque object</w:t>
      </w:r>
    </w:p>
    <w:p w14:paraId="6BC57E27" w14:textId="77777777" w:rsidR="00FE05B3" w:rsidRDefault="00FE05B3" w:rsidP="00FE05B3">
      <w:pPr>
        <w:pStyle w:val="ListParagraph"/>
        <w:numPr>
          <w:ilvl w:val="0"/>
          <w:numId w:val="11"/>
        </w:numPr>
      </w:pPr>
      <w:r>
        <w:t xml:space="preserve">Single API handler in NOS </w:t>
      </w:r>
    </w:p>
    <w:p w14:paraId="12858400" w14:textId="77777777" w:rsidR="00FE05B3" w:rsidRDefault="00FE05B3" w:rsidP="00FE05B3">
      <w:pPr>
        <w:pStyle w:val="ListParagraph"/>
        <w:numPr>
          <w:ilvl w:val="0"/>
          <w:numId w:val="11"/>
        </w:numPr>
      </w:pPr>
      <w:r>
        <w:t>Must support snapshot, where data objects can be grouped and requested as a snapshot (Snapshot function is chip dependent. Chips not supporting snapshot will return the coalesced data scrapped from various blocks in the chip pipeline)</w:t>
      </w:r>
    </w:p>
    <w:p w14:paraId="2725A1C8" w14:textId="77777777" w:rsidR="00FE05B3" w:rsidRDefault="00FE05B3" w:rsidP="00FE05B3">
      <w:r>
        <w:t>Data Model Goals</w:t>
      </w:r>
    </w:p>
    <w:p w14:paraId="69BC4ED2" w14:textId="77777777" w:rsidR="00FE05B3" w:rsidRDefault="00FE05B3" w:rsidP="00FE05B3">
      <w:pPr>
        <w:pStyle w:val="ListParagraph"/>
        <w:numPr>
          <w:ilvl w:val="0"/>
          <w:numId w:val="11"/>
        </w:numPr>
      </w:pPr>
      <w:r>
        <w:t>Extensible and backward compatible data model</w:t>
      </w:r>
    </w:p>
    <w:p w14:paraId="7828ADF8" w14:textId="77777777" w:rsidR="00FE05B3" w:rsidRDefault="00FE05B3" w:rsidP="00FE05B3">
      <w:pPr>
        <w:pStyle w:val="ListParagraph"/>
        <w:numPr>
          <w:ilvl w:val="0"/>
          <w:numId w:val="11"/>
        </w:numPr>
      </w:pPr>
      <w:r>
        <w:t>Automated serialization and de-serialization function</w:t>
      </w:r>
    </w:p>
    <w:p w14:paraId="4BA70193" w14:textId="77777777" w:rsidR="00FE05B3" w:rsidRDefault="00FE05B3" w:rsidP="00FE05B3">
      <w:pPr>
        <w:pStyle w:val="ListParagraph"/>
        <w:numPr>
          <w:ilvl w:val="0"/>
          <w:numId w:val="11"/>
        </w:numPr>
      </w:pPr>
      <w:r>
        <w:t>Compact with minimal wire overhead</w:t>
      </w:r>
    </w:p>
    <w:p w14:paraId="60F42F41" w14:textId="77777777" w:rsidR="00FE05B3" w:rsidRDefault="006564C0" w:rsidP="00FE05B3">
      <w:r>
        <w:rPr>
          <w:noProof/>
          <w:lang w:val="en-US" w:eastAsia="en-US" w:bidi="ar-SA"/>
        </w:rPr>
        <mc:AlternateContent>
          <mc:Choice Requires="wps">
            <w:drawing>
              <wp:anchor distT="0" distB="0" distL="114300" distR="114300" simplePos="0" relativeHeight="251678720" behindDoc="0" locked="0" layoutInCell="1" allowOverlap="1" wp14:anchorId="27E0EA78" wp14:editId="7A8FCF43">
                <wp:simplePos x="0" y="0"/>
                <wp:positionH relativeFrom="column">
                  <wp:posOffset>41910</wp:posOffset>
                </wp:positionH>
                <wp:positionV relativeFrom="paragraph">
                  <wp:posOffset>2527300</wp:posOffset>
                </wp:positionV>
                <wp:extent cx="5756910" cy="266700"/>
                <wp:effectExtent l="0" t="0" r="0" b="12065"/>
                <wp:wrapNone/>
                <wp:docPr id="26" name="Text Box 26"/>
                <wp:cNvGraphicFramePr/>
                <a:graphic xmlns:a="http://schemas.openxmlformats.org/drawingml/2006/main">
                  <a:graphicData uri="http://schemas.microsoft.com/office/word/2010/wordprocessingShape">
                    <wps:wsp>
                      <wps:cNvSpPr txBox="1"/>
                      <wps:spPr>
                        <a:xfrm>
                          <a:off x="0" y="0"/>
                          <a:ext cx="5756910" cy="266700"/>
                        </a:xfrm>
                        <a:prstGeom prst="rect">
                          <a:avLst/>
                        </a:prstGeom>
                        <a:solidFill>
                          <a:prstClr val="white"/>
                        </a:solidFill>
                        <a:ln>
                          <a:noFill/>
                        </a:ln>
                      </wps:spPr>
                      <wps:txbx>
                        <w:txbxContent>
                          <w:p w14:paraId="6A11457B" w14:textId="77777777" w:rsidR="00E2547A" w:rsidRPr="001A7FA9" w:rsidRDefault="00E2547A" w:rsidP="006564C0">
                            <w:pPr>
                              <w:pStyle w:val="Caption"/>
                              <w:jc w:val="center"/>
                              <w:rPr>
                                <w:noProof/>
                                <w:color w:val="000000"/>
                                <w:szCs w:val="22"/>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Get Data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0EA78" id="Text Box 26" o:spid="_x0000_s1032" type="#_x0000_t202" style="position:absolute;margin-left:3.3pt;margin-top:199pt;width:453.3pt;height:2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" stroked="f">
                <v:textbox style="mso-fit-shape-to-text:t" inset="0,0,0,0">
                  <w:txbxContent>
                    <w:p w14:paraId="6A11457B" w14:textId="77777777" w:rsidR="00E2547A" w:rsidRPr="001A7FA9" w:rsidRDefault="00E2547A" w:rsidP="006564C0">
                      <w:pPr>
                        <w:pStyle w:val="Caption"/>
                        <w:jc w:val="center"/>
                        <w:rPr>
                          <w:noProof/>
                          <w:color w:val="000000"/>
                          <w:szCs w:val="22"/>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Get Data API</w:t>
                      </w:r>
                    </w:p>
                  </w:txbxContent>
                </v:textbox>
              </v:shape>
            </w:pict>
          </mc:Fallback>
        </mc:AlternateContent>
      </w:r>
      <w:r w:rsidR="00FE05B3">
        <w:rPr>
          <w:noProof/>
          <w:lang w:val="en-US" w:eastAsia="en-US" w:bidi="ar-SA"/>
        </w:rPr>
        <mc:AlternateContent>
          <mc:Choice Requires="wps">
            <w:drawing>
              <wp:anchor distT="0" distB="0" distL="114300" distR="114300" simplePos="0" relativeHeight="251676672" behindDoc="0" locked="0" layoutInCell="1" allowOverlap="1" wp14:anchorId="7A0F3D17" wp14:editId="35A79005">
                <wp:simplePos x="0" y="0"/>
                <wp:positionH relativeFrom="column">
                  <wp:posOffset>42333</wp:posOffset>
                </wp:positionH>
                <wp:positionV relativeFrom="paragraph">
                  <wp:posOffset>285962</wp:posOffset>
                </wp:positionV>
                <wp:extent cx="5757334" cy="2184400"/>
                <wp:effectExtent l="0" t="0" r="8890" b="12700"/>
                <wp:wrapNone/>
                <wp:docPr id="23" name="Text Box 23"/>
                <wp:cNvGraphicFramePr/>
                <a:graphic xmlns:a="http://schemas.openxmlformats.org/drawingml/2006/main">
                  <a:graphicData uri="http://schemas.microsoft.com/office/word/2010/wordprocessingShape">
                    <wps:wsp>
                      <wps:cNvSpPr txBox="1"/>
                      <wps:spPr>
                        <a:xfrm>
                          <a:off x="0" y="0"/>
                          <a:ext cx="5757334" cy="2184400"/>
                        </a:xfrm>
                        <a:prstGeom prst="rect">
                          <a:avLst/>
                        </a:prstGeom>
                        <a:solidFill>
                          <a:schemeClr val="lt1"/>
                        </a:solidFill>
                        <a:ln w="6350">
                          <a:solidFill>
                            <a:prstClr val="black"/>
                          </a:solidFill>
                        </a:ln>
                      </wps:spPr>
                      <wps:txbx>
                        <w:txbxContent>
                          <w:p w14:paraId="20F56A15"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w:t>
                            </w:r>
                          </w:p>
                          <w:p w14:paraId="01F35D6E"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@brief TAM telemetry data get API</w:t>
                            </w:r>
                          </w:p>
                          <w:p w14:paraId="70540878"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62D5D6AF"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switch_id SAI Switch object id</w:t>
                            </w:r>
                          </w:p>
                          <w:p w14:paraId="4099E87E"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attr_count Number of attributes</w:t>
                            </w:r>
                          </w:p>
                          <w:p w14:paraId="6B78F958"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attr_list Array of attributes</w:t>
                            </w:r>
                          </w:p>
                          <w:p w14:paraId="1B02A16D"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@param[inout] buffer_size Actual buffer size in bytes</w:t>
                            </w:r>
                          </w:p>
                          <w:p w14:paraId="4EF7A132"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@param[out] buffer Data buffer</w:t>
                            </w:r>
                          </w:p>
                          <w:p w14:paraId="0CEFE9C3"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6AE79536"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@return #SAI_STATUS_SUCCESS on success, failure status code on error</w:t>
                            </w:r>
                          </w:p>
                          <w:p w14:paraId="51541B5F"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22AAF4F0"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sai_status_t sai_tam_telemetry_get_</w:t>
                            </w:r>
                            <w:proofErr w:type="gramStart"/>
                            <w:r w:rsidRPr="00FE05B3">
                              <w:rPr>
                                <w:rFonts w:asciiTheme="minorHAnsi" w:hAnsiTheme="minorHAnsi" w:cs="Menlo"/>
                                <w:sz w:val="16"/>
                                <w:szCs w:val="16"/>
                                <w:lang w:val="en-US" w:bidi="ar-SA"/>
                              </w:rPr>
                              <w:t>data(</w:t>
                            </w:r>
                            <w:proofErr w:type="gramEnd"/>
                          </w:p>
                          <w:p w14:paraId="13836478"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sai_object_id_t switch_id,</w:t>
                            </w:r>
                          </w:p>
                          <w:p w14:paraId="32B21BCC"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uint32_t attr_count,</w:t>
                            </w:r>
                          </w:p>
                          <w:p w14:paraId="75E13088"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const sai_attribute_t *attr_list,</w:t>
                            </w:r>
                          </w:p>
                          <w:p w14:paraId="5B0FBFED"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_Inout_ sai_size_t *buffer_size,</w:t>
                            </w:r>
                          </w:p>
                          <w:p w14:paraId="0642BDF2" w14:textId="77777777" w:rsidR="00E2547A" w:rsidRPr="00FE05B3" w:rsidRDefault="00E2547A" w:rsidP="00FE05B3">
                            <w:pPr>
                              <w:rPr>
                                <w:rFonts w:asciiTheme="minorHAnsi" w:hAnsiTheme="minorHAnsi"/>
                                <w:sz w:val="16"/>
                                <w:szCs w:val="16"/>
                              </w:rPr>
                            </w:pPr>
                            <w:r w:rsidRPr="00FE05B3">
                              <w:rPr>
                                <w:rFonts w:asciiTheme="minorHAnsi" w:hAnsiTheme="minorHAnsi" w:cs="Menlo"/>
                                <w:sz w:val="16"/>
                                <w:szCs w:val="16"/>
                                <w:lang w:val="en-US" w:bidi="ar-SA"/>
                              </w:rPr>
                              <w:t xml:space="preserve">        _Out_ void *buffer);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0F3D17" id="Text Box 23" o:spid="_x0000_s1033" type="#_x0000_t202" style="position:absolute;margin-left:3.35pt;margin-top:22.5pt;width:453.35pt;height:172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" fillcolor="white [3201]" strokeweight=".5pt">
                <v:textbox>
                  <w:txbxContent>
                    <w:p w14:paraId="20F56A15"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w:t>
                      </w:r>
                    </w:p>
                    <w:p w14:paraId="01F35D6E"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@brief TAM telemetry data get API</w:t>
                      </w:r>
                    </w:p>
                    <w:p w14:paraId="70540878"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62D5D6AF"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switch_id SAI Switch object id</w:t>
                      </w:r>
                    </w:p>
                    <w:p w14:paraId="4099E87E"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attr_count Number of attributes</w:t>
                      </w:r>
                    </w:p>
                    <w:p w14:paraId="6B78F958"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attr_list Array of attributes</w:t>
                      </w:r>
                    </w:p>
                    <w:p w14:paraId="1B02A16D"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@param[inout] buffer_size Actual buffer size in bytes</w:t>
                      </w:r>
                    </w:p>
                    <w:p w14:paraId="4EF7A132"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@param[out] buffer Data buffer</w:t>
                      </w:r>
                    </w:p>
                    <w:p w14:paraId="0CEFE9C3"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6AE79536"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@return #SAI_STATUS_SUCCESS on success, failure status code on error</w:t>
                      </w:r>
                    </w:p>
                    <w:p w14:paraId="51541B5F"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22AAF4F0"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sai_status_t sai_tam_telemetry_get_</w:t>
                      </w:r>
                      <w:proofErr w:type="gramStart"/>
                      <w:r w:rsidRPr="00FE05B3">
                        <w:rPr>
                          <w:rFonts w:asciiTheme="minorHAnsi" w:hAnsiTheme="minorHAnsi" w:cs="Menlo"/>
                          <w:sz w:val="16"/>
                          <w:szCs w:val="16"/>
                          <w:lang w:val="en-US" w:bidi="ar-SA"/>
                        </w:rPr>
                        <w:t>data(</w:t>
                      </w:r>
                      <w:proofErr w:type="gramEnd"/>
                    </w:p>
                    <w:p w14:paraId="13836478"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sai_object_id_t switch_id,</w:t>
                      </w:r>
                    </w:p>
                    <w:p w14:paraId="32B21BCC"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uint32_t attr_count,</w:t>
                      </w:r>
                    </w:p>
                    <w:p w14:paraId="75E13088"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const sai_attribute_t *attr_list,</w:t>
                      </w:r>
                    </w:p>
                    <w:p w14:paraId="5B0FBFED" w14:textId="77777777" w:rsidR="00E2547A" w:rsidRPr="00FE05B3" w:rsidRDefault="00E2547A"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_Inout_ sai_size_t *buffer_size,</w:t>
                      </w:r>
                    </w:p>
                    <w:p w14:paraId="0642BDF2" w14:textId="77777777" w:rsidR="00E2547A" w:rsidRPr="00FE05B3" w:rsidRDefault="00E2547A" w:rsidP="00FE05B3">
                      <w:pPr>
                        <w:rPr>
                          <w:rFonts w:asciiTheme="minorHAnsi" w:hAnsiTheme="minorHAnsi"/>
                          <w:sz w:val="16"/>
                          <w:szCs w:val="16"/>
                        </w:rPr>
                      </w:pPr>
                      <w:r w:rsidRPr="00FE05B3">
                        <w:rPr>
                          <w:rFonts w:asciiTheme="minorHAnsi" w:hAnsiTheme="minorHAnsi" w:cs="Menlo"/>
                          <w:sz w:val="16"/>
                          <w:szCs w:val="16"/>
                          <w:lang w:val="en-US" w:bidi="ar-SA"/>
                        </w:rPr>
                        <w:t xml:space="preserve">        _Out_ void *buffer);</w:t>
                      </w:r>
                    </w:p>
                  </w:txbxContent>
                </v:textbox>
              </v:shape>
            </w:pict>
          </mc:Fallback>
        </mc:AlternateContent>
      </w:r>
      <w:r w:rsidR="00FE05B3">
        <w:t>With above goals in mind following single API is suggested</w:t>
      </w:r>
    </w:p>
    <w:p w14:paraId="12C5BC10" w14:textId="77777777" w:rsidR="00FE05B3" w:rsidRDefault="00FE05B3" w:rsidP="00FE05B3"/>
    <w:p w14:paraId="46CC776C" w14:textId="77777777" w:rsidR="00327D60" w:rsidRDefault="00327D60"/>
    <w:p w14:paraId="2D0E3A42" w14:textId="77777777" w:rsidR="00FE05B3" w:rsidRDefault="00FE05B3"/>
    <w:p w14:paraId="15DDCF85" w14:textId="77777777" w:rsidR="00FE05B3" w:rsidRDefault="00FE05B3"/>
    <w:p w14:paraId="796ED71D" w14:textId="77777777" w:rsidR="00FE05B3" w:rsidRDefault="00FE05B3"/>
    <w:p w14:paraId="2C3F5D69" w14:textId="77777777" w:rsidR="00FE05B3" w:rsidRDefault="00FE05B3"/>
    <w:p w14:paraId="15EF51F3" w14:textId="77777777" w:rsidR="00FE05B3" w:rsidRDefault="00FE05B3"/>
    <w:p w14:paraId="192791B9" w14:textId="77777777" w:rsidR="00FE05B3" w:rsidRDefault="00FE05B3"/>
    <w:p w14:paraId="1E0E33C3" w14:textId="77777777" w:rsidR="005B4510" w:rsidRDefault="005B4510" w:rsidP="005B4510">
      <w:pPr>
        <w:pStyle w:val="NormalWeb"/>
        <w:rPr>
          <w:lang w:val="en-IN" w:eastAsia="en-IN" w:bidi="te-IN"/>
        </w:rPr>
      </w:pPr>
    </w:p>
    <w:p w14:paraId="21E4733E" w14:textId="77777777" w:rsidR="005B4510" w:rsidRPr="005B4510" w:rsidRDefault="005B4510" w:rsidP="005B4510">
      <w:pPr>
        <w:pStyle w:val="NormalWeb"/>
        <w:rPr>
          <w:lang w:val="en-IN" w:eastAsia="en-IN" w:bidi="te-IN"/>
        </w:rPr>
      </w:pPr>
    </w:p>
    <w:p w14:paraId="5425DC3A" w14:textId="77777777" w:rsidR="005B4510" w:rsidRDefault="00FE05B3" w:rsidP="005B4510">
      <w:r>
        <w:t>Buffer is allocated by the caller and is filled by the SAI get data API driver. This is done for the use case where NOS itself may be running in Docker (or LXC or VM) and may have to invoke RPC. If NOS invokes an RPC then buffer is a network buffer else NOS will be responsible for al</w:t>
      </w:r>
      <w:r w:rsidR="005B4510">
        <w:t>locating and freeing the buffer.</w:t>
      </w:r>
    </w:p>
    <w:p w14:paraId="4B7E7A95" w14:textId="77777777" w:rsidR="005B4510" w:rsidRDefault="005B4510" w:rsidP="005B4510">
      <w:r>
        <w:t xml:space="preserve">An arbitrary set of data attributes can be created as a list to request a “Snapshot”. API implicitly supports concept of snapshot. If the switch does not support “Snapshot” natively, </w:t>
      </w:r>
      <w:r w:rsidR="00CB322B">
        <w:t>SAI API driver</w:t>
      </w:r>
      <w:r>
        <w:t xml:space="preserve"> must gather data from various switch pipeline blocks and present it to the caller. SAI driver must also “Set” the “Snapshot” flag in the returned data if</w:t>
      </w:r>
      <w:r w:rsidR="00CB322B">
        <w:t xml:space="preserve"> the data returned is a “Snapsho</w:t>
      </w:r>
      <w:r>
        <w:t>t” else the flag is “Not Set”.</w:t>
      </w:r>
    </w:p>
    <w:p w14:paraId="4E3173FB" w14:textId="77777777" w:rsidR="005B4510" w:rsidRDefault="005B4510" w:rsidP="005B4510">
      <w:r>
        <w:t xml:space="preserve">Preferred Data model supported by the API is </w:t>
      </w:r>
      <w:r w:rsidR="006F0E10">
        <w:t>“</w:t>
      </w:r>
      <w:r>
        <w:t>G</w:t>
      </w:r>
      <w:r w:rsidR="006F0E10">
        <w:t xml:space="preserve">oogle </w:t>
      </w:r>
      <w:r>
        <w:t>P</w:t>
      </w:r>
      <w:r w:rsidR="006F0E10">
        <w:t xml:space="preserve">rotocol </w:t>
      </w:r>
      <w:r>
        <w:t>B</w:t>
      </w:r>
      <w:r w:rsidR="006F0E10">
        <w:t>uffer” (GPB)</w:t>
      </w:r>
      <w:r>
        <w:t>. Intent of returned data wire format can be specified in the API attribute list. Following type of wire formats can be supported by the API.</w:t>
      </w:r>
    </w:p>
    <w:p w14:paraId="5A3B3375" w14:textId="77777777" w:rsidR="005B4510" w:rsidRDefault="005B4510" w:rsidP="005B4510">
      <w:pPr>
        <w:pStyle w:val="ListParagraph"/>
        <w:numPr>
          <w:ilvl w:val="0"/>
          <w:numId w:val="11"/>
        </w:numPr>
      </w:pPr>
      <w:r>
        <w:t>SFLOW</w:t>
      </w:r>
    </w:p>
    <w:p w14:paraId="2C31F017" w14:textId="77777777" w:rsidR="005B4510" w:rsidRDefault="005B4510" w:rsidP="005B4510">
      <w:pPr>
        <w:pStyle w:val="ListParagraph"/>
        <w:numPr>
          <w:ilvl w:val="0"/>
          <w:numId w:val="11"/>
        </w:numPr>
      </w:pPr>
      <w:r>
        <w:t>IPFIX</w:t>
      </w:r>
      <w:r w:rsidR="0026257A">
        <w:t xml:space="preserve"> (</w:t>
      </w:r>
      <w:proofErr w:type="spellStart"/>
      <w:r w:rsidR="0026257A">
        <w:t>Netflow</w:t>
      </w:r>
      <w:proofErr w:type="spellEnd"/>
      <w:r w:rsidR="0026257A">
        <w:t xml:space="preserve"> v9)</w:t>
      </w:r>
    </w:p>
    <w:p w14:paraId="12D45B01" w14:textId="77777777" w:rsidR="005B4510" w:rsidRDefault="005B4510" w:rsidP="005B4510">
      <w:pPr>
        <w:pStyle w:val="ListParagraph"/>
        <w:numPr>
          <w:ilvl w:val="0"/>
          <w:numId w:val="11"/>
        </w:numPr>
      </w:pPr>
      <w:r>
        <w:t>Google Protocol Buffer</w:t>
      </w:r>
    </w:p>
    <w:p w14:paraId="77B3F520" w14:textId="77777777" w:rsidR="005B4510" w:rsidRDefault="005B4510" w:rsidP="005B4510">
      <w:pPr>
        <w:pStyle w:val="ListParagraph"/>
        <w:numPr>
          <w:ilvl w:val="0"/>
          <w:numId w:val="11"/>
        </w:numPr>
      </w:pPr>
      <w:r>
        <w:t>Thrift</w:t>
      </w:r>
    </w:p>
    <w:p w14:paraId="4DCFBC91" w14:textId="77777777" w:rsidR="005B4510" w:rsidRDefault="005B4510" w:rsidP="005B4510">
      <w:pPr>
        <w:pStyle w:val="ListParagraph"/>
        <w:numPr>
          <w:ilvl w:val="0"/>
          <w:numId w:val="11"/>
        </w:numPr>
      </w:pPr>
      <w:r>
        <w:lastRenderedPageBreak/>
        <w:t>JSON</w:t>
      </w:r>
    </w:p>
    <w:p w14:paraId="3581EEE7" w14:textId="77777777" w:rsidR="005B4510" w:rsidRDefault="005B4510" w:rsidP="005B4510">
      <w:pPr>
        <w:pStyle w:val="ListParagraph"/>
        <w:numPr>
          <w:ilvl w:val="0"/>
          <w:numId w:val="11"/>
        </w:numPr>
      </w:pPr>
      <w:r>
        <w:t>INT</w:t>
      </w:r>
    </w:p>
    <w:p w14:paraId="54B6E0CB" w14:textId="77777777" w:rsidR="005B4510" w:rsidRDefault="005B4510" w:rsidP="005B4510">
      <w:pPr>
        <w:pStyle w:val="ListParagraph"/>
        <w:numPr>
          <w:ilvl w:val="0"/>
          <w:numId w:val="11"/>
        </w:numPr>
      </w:pPr>
      <w:r>
        <w:t>Histogram</w:t>
      </w:r>
    </w:p>
    <w:p w14:paraId="06DAB387" w14:textId="77777777" w:rsidR="005B4510" w:rsidRDefault="005B4510" w:rsidP="005B4510">
      <w:pPr>
        <w:pStyle w:val="ListParagraph"/>
        <w:numPr>
          <w:ilvl w:val="0"/>
          <w:numId w:val="11"/>
        </w:numPr>
      </w:pPr>
      <w:r>
        <w:t>Vendor Extension</w:t>
      </w:r>
    </w:p>
    <w:p w14:paraId="0F25E51D" w14:textId="77777777" w:rsidR="005B4510" w:rsidRPr="005B4510" w:rsidRDefault="005B4510" w:rsidP="005B4510">
      <w:pPr>
        <w:pStyle w:val="NormalWeb"/>
        <w:rPr>
          <w:lang w:val="en-IN" w:eastAsia="en-IN" w:bidi="te-IN"/>
        </w:rPr>
      </w:pPr>
    </w:p>
    <w:p w14:paraId="3BD33D50" w14:textId="77777777" w:rsidR="00B973FB" w:rsidRDefault="00B973FB" w:rsidP="00B973FB">
      <w:pPr>
        <w:pStyle w:val="Heading2"/>
        <w:numPr>
          <w:ilvl w:val="2"/>
          <w:numId w:val="3"/>
        </w:numPr>
        <w:ind w:left="0"/>
      </w:pPr>
      <w:bookmarkStart w:id="13" w:name="_3dy6vkm" w:colFirst="0" w:colLast="0"/>
      <w:bookmarkStart w:id="14" w:name="_Toc528317632"/>
      <w:bookmarkEnd w:id="13"/>
      <w:r>
        <w:t>Granular Subscription of Data</w:t>
      </w:r>
      <w:bookmarkEnd w:id="14"/>
    </w:p>
    <w:p w14:paraId="31E3ED3F" w14:textId="77777777" w:rsidR="00B973FB" w:rsidRDefault="00FE05B3" w:rsidP="00B973FB">
      <w:r>
        <w:t xml:space="preserve">One of the challenges of “Push” or “Pull” model is the granularity of subscription of data. Too fine granular subscription provides ability to query for an individual data object but will load the SAI driver severely. </w:t>
      </w:r>
    </w:p>
    <w:p w14:paraId="101152CC" w14:textId="77777777" w:rsidR="00FE05B3" w:rsidRDefault="00FE05B3" w:rsidP="00B973FB">
      <w:r>
        <w:t>For e</w:t>
      </w:r>
      <w:r w:rsidR="005B4510">
        <w:t>.</w:t>
      </w:r>
      <w:r>
        <w:t>g</w:t>
      </w:r>
      <w:r w:rsidR="005B4510">
        <w:t>.</w:t>
      </w:r>
      <w:r>
        <w:t xml:space="preserve"> Query for chip may result in entire set </w:t>
      </w:r>
      <w:r w:rsidR="00CB322B">
        <w:t xml:space="preserve">of </w:t>
      </w:r>
      <w:r>
        <w:t>port stats data where NOS may have just queried the ingress packet count for a given port. This means that SAI driver should be able to discard the non-requested data. This can be done by keeping  a loca</w:t>
      </w:r>
      <w:r w:rsidR="00CB322B">
        <w:t>l</w:t>
      </w:r>
      <w:r>
        <w:t xml:space="preserve"> cache in SAI driver.</w:t>
      </w:r>
      <w:r w:rsidR="00CB322B">
        <w:t xml:space="preserve"> Maintaining local cache in SAI driver and/or discarding data is not an optimal implementation of drivers even if they are user space driver instances.</w:t>
      </w:r>
    </w:p>
    <w:p w14:paraId="03A20579" w14:textId="77777777" w:rsidR="00FE05B3" w:rsidRDefault="00FE05B3" w:rsidP="00B973FB">
      <w:r>
        <w:t>Thinking is that SAI driver will provide data at a coarse granularity and NOS will be responsible for discarding data or keeping a local cache. This is in fact a better choice as NOS can keep a local copy for low frequency updated data.</w:t>
      </w:r>
    </w:p>
    <w:p w14:paraId="79B8B09F" w14:textId="77777777" w:rsidR="00FE05B3" w:rsidRDefault="00FE05B3" w:rsidP="00B973FB">
      <w:r>
        <w:t>The granularity of data is capture in the .proto files (data model for a given data object) and can be queried as a message.</w:t>
      </w:r>
    </w:p>
    <w:p w14:paraId="3D5CB069" w14:textId="77777777" w:rsidR="00FE05B3" w:rsidRPr="00B973FB" w:rsidRDefault="00FE05B3" w:rsidP="00B973FB"/>
    <w:p w14:paraId="27E86E4F" w14:textId="77777777" w:rsidR="006564C0" w:rsidRDefault="009E442D" w:rsidP="006564C0">
      <w:pPr>
        <w:keepNext/>
      </w:pPr>
      <w:r>
        <w:br w:type="page"/>
      </w:r>
      <w:r w:rsidR="00FE05B3" w:rsidRPr="00FE05B3">
        <w:rPr>
          <w:noProof/>
          <w:lang w:val="en-US" w:eastAsia="en-US" w:bidi="ar-SA"/>
        </w:rPr>
        <w:lastRenderedPageBreak/>
        <w:drawing>
          <wp:inline distT="0" distB="0" distL="0" distR="0" wp14:anchorId="784CE29C" wp14:editId="389E6FDC">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1ADC8F17" w14:textId="77777777" w:rsidR="009E442D"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4</w:t>
      </w:r>
      <w:r w:rsidR="004C4B42">
        <w:rPr>
          <w:noProof/>
        </w:rPr>
        <w:fldChar w:fldCharType="end"/>
      </w:r>
      <w:r>
        <w:t>: Get Data API Object Relationship</w:t>
      </w:r>
    </w:p>
    <w:p w14:paraId="1A6A1649" w14:textId="77777777" w:rsidR="006564C0" w:rsidRPr="006564C0" w:rsidRDefault="006564C0" w:rsidP="006564C0"/>
    <w:p w14:paraId="72E5B972" w14:textId="77777777" w:rsidR="002B0093" w:rsidRDefault="00975987">
      <w:pPr>
        <w:pStyle w:val="Heading2"/>
        <w:numPr>
          <w:ilvl w:val="1"/>
          <w:numId w:val="3"/>
        </w:numPr>
        <w:ind w:hanging="576"/>
      </w:pPr>
      <w:bookmarkStart w:id="15" w:name="_Toc528317633"/>
      <w:r>
        <w:t>Changes from TAM 1.0 spec</w:t>
      </w:r>
      <w:bookmarkEnd w:id="15"/>
    </w:p>
    <w:p w14:paraId="72083CD4" w14:textId="77777777" w:rsidR="00975987" w:rsidRPr="00975987" w:rsidRDefault="00975987" w:rsidP="00975987">
      <w:pPr>
        <w:ind w:left="432"/>
        <w:rPr>
          <w:rFonts w:eastAsia="Times New Roman"/>
        </w:rPr>
      </w:pPr>
      <w:r w:rsidRPr="00975987">
        <w:rPr>
          <w:rFonts w:eastAsia="Times New Roman"/>
        </w:rPr>
        <w:t xml:space="preserve">SAI_OBJECT_TYPE_TAM                      </w:t>
      </w:r>
      <w:r w:rsidR="0066328D">
        <w:rPr>
          <w:rFonts w:eastAsia="Times New Roman"/>
        </w:rPr>
        <w:t xml:space="preserve">                   </w:t>
      </w:r>
      <w:r w:rsidRPr="00975987">
        <w:rPr>
          <w:rFonts w:eastAsia="Times New Roman"/>
        </w:rPr>
        <w:t>= 60,</w:t>
      </w:r>
    </w:p>
    <w:p w14:paraId="411278F1" w14:textId="77777777" w:rsidR="00975987" w:rsidRPr="0066328D" w:rsidRDefault="00975987" w:rsidP="00975987">
      <w:pPr>
        <w:ind w:left="432"/>
        <w:rPr>
          <w:rFonts w:eastAsia="Times New Roman"/>
        </w:rPr>
      </w:pPr>
      <w:r w:rsidRPr="0066328D">
        <w:rPr>
          <w:rFonts w:eastAsia="Times New Roman"/>
          <w:strike/>
        </w:rPr>
        <w:t xml:space="preserve">SAI_OBJECT_TYPE_TAM_STAT                 </w:t>
      </w:r>
      <w:r w:rsidR="0066328D" w:rsidRPr="0066328D">
        <w:rPr>
          <w:rFonts w:eastAsia="Times New Roman"/>
          <w:strike/>
        </w:rPr>
        <w:t xml:space="preserve">             </w:t>
      </w:r>
      <w:r w:rsidRPr="0066328D">
        <w:rPr>
          <w:rFonts w:eastAsia="Times New Roman"/>
          <w:strike/>
        </w:rPr>
        <w:t>= 61</w:t>
      </w:r>
      <w:r w:rsidRPr="0066328D">
        <w:rPr>
          <w:rFonts w:eastAsia="Times New Roman"/>
        </w:rPr>
        <w:t>, &lt;- folded in TAM_TELEMETRY</w:t>
      </w:r>
    </w:p>
    <w:p w14:paraId="7CB68CFD" w14:textId="77777777" w:rsidR="00975987" w:rsidRPr="0066328D" w:rsidRDefault="00975987" w:rsidP="00975987">
      <w:pPr>
        <w:ind w:left="432"/>
        <w:rPr>
          <w:rFonts w:eastAsia="Times New Roman"/>
        </w:rPr>
      </w:pPr>
      <w:r w:rsidRPr="0066328D">
        <w:rPr>
          <w:rFonts w:eastAsia="Times New Roman"/>
          <w:strike/>
        </w:rPr>
        <w:t xml:space="preserve">SAI_OBJECT_TYPE_TAM_SNAPSHOT             </w:t>
      </w:r>
      <w:r w:rsidR="0066328D" w:rsidRPr="0066328D">
        <w:rPr>
          <w:rFonts w:eastAsia="Times New Roman"/>
          <w:strike/>
        </w:rPr>
        <w:t xml:space="preserve">      </w:t>
      </w:r>
      <w:r w:rsidRPr="0066328D">
        <w:rPr>
          <w:rFonts w:eastAsia="Times New Roman"/>
          <w:strike/>
        </w:rPr>
        <w:t>= 62</w:t>
      </w:r>
      <w:r w:rsidRPr="0066328D">
        <w:rPr>
          <w:rFonts w:eastAsia="Times New Roman"/>
        </w:rPr>
        <w:t>, &lt;- folded in TAM_EVENT</w:t>
      </w:r>
    </w:p>
    <w:p w14:paraId="024BC524" w14:textId="77777777" w:rsidR="00975987" w:rsidRPr="0066328D" w:rsidRDefault="00975987" w:rsidP="00975987">
      <w:pPr>
        <w:ind w:left="432"/>
        <w:rPr>
          <w:rFonts w:eastAsia="Times New Roman"/>
        </w:rPr>
      </w:pPr>
      <w:r w:rsidRPr="0066328D">
        <w:rPr>
          <w:rFonts w:eastAsia="Times New Roman"/>
          <w:strike/>
        </w:rPr>
        <w:t xml:space="preserve">SAI_OBJECT_TYPE_TAM_TRANSPORTER          </w:t>
      </w:r>
      <w:r w:rsidR="0066328D" w:rsidRPr="0066328D">
        <w:rPr>
          <w:rFonts w:eastAsia="Times New Roman"/>
          <w:strike/>
        </w:rPr>
        <w:t xml:space="preserve">  </w:t>
      </w:r>
      <w:r w:rsidRPr="0066328D">
        <w:rPr>
          <w:rFonts w:eastAsia="Times New Roman"/>
          <w:strike/>
        </w:rPr>
        <w:t>= 63</w:t>
      </w:r>
      <w:r w:rsidRPr="0066328D">
        <w:rPr>
          <w:rFonts w:eastAsia="Times New Roman"/>
        </w:rPr>
        <w:t>, &lt;- folded in TAM_TRANSPORT</w:t>
      </w:r>
    </w:p>
    <w:p w14:paraId="2FD6BA0A" w14:textId="77777777" w:rsidR="00975987" w:rsidRPr="0066328D" w:rsidRDefault="00975987" w:rsidP="00975987">
      <w:pPr>
        <w:ind w:left="432"/>
        <w:rPr>
          <w:rFonts w:eastAsia="Times New Roman"/>
        </w:rPr>
      </w:pPr>
      <w:r w:rsidRPr="0066328D">
        <w:rPr>
          <w:rFonts w:eastAsia="Times New Roman"/>
          <w:strike/>
        </w:rPr>
        <w:t xml:space="preserve">SAI_OBJECT_TYPE_TAM_THRESHOLD            </w:t>
      </w:r>
      <w:r w:rsidR="0066328D" w:rsidRPr="0066328D">
        <w:rPr>
          <w:rFonts w:eastAsia="Times New Roman"/>
          <w:strike/>
        </w:rPr>
        <w:t xml:space="preserve">    </w:t>
      </w:r>
      <w:r w:rsidRPr="0066328D">
        <w:rPr>
          <w:rFonts w:eastAsia="Times New Roman"/>
          <w:strike/>
        </w:rPr>
        <w:t>= 64</w:t>
      </w:r>
      <w:r w:rsidRPr="0066328D">
        <w:rPr>
          <w:rFonts w:eastAsia="Times New Roman"/>
        </w:rPr>
        <w:t>, &lt;- folded in TAM_EVENT</w:t>
      </w:r>
    </w:p>
    <w:p w14:paraId="5BABE1CF" w14:textId="77777777" w:rsidR="00975987" w:rsidRPr="0066328D" w:rsidRDefault="00975987" w:rsidP="00975987">
      <w:pPr>
        <w:ind w:left="432"/>
        <w:rPr>
          <w:rFonts w:eastAsia="Times New Roman"/>
        </w:rPr>
      </w:pPr>
      <w:r w:rsidRPr="0066328D">
        <w:rPr>
          <w:rFonts w:eastAsia="Times New Roman"/>
          <w:strike/>
        </w:rPr>
        <w:t xml:space="preserve">SAI_OBJECT_TYPE_TAM_HISTOGRAM            </w:t>
      </w:r>
      <w:r w:rsidR="0066328D" w:rsidRPr="0066328D">
        <w:rPr>
          <w:rFonts w:eastAsia="Times New Roman"/>
          <w:strike/>
        </w:rPr>
        <w:t xml:space="preserve">   </w:t>
      </w:r>
      <w:r w:rsidRPr="0066328D">
        <w:rPr>
          <w:rFonts w:eastAsia="Times New Roman"/>
          <w:strike/>
        </w:rPr>
        <w:t>= 68</w:t>
      </w:r>
      <w:r w:rsidRPr="0066328D">
        <w:rPr>
          <w:rFonts w:eastAsia="Times New Roman"/>
        </w:rPr>
        <w:t>, &lt;- folded in TAM_REPORT (it’s a type of report)</w:t>
      </w:r>
    </w:p>
    <w:p w14:paraId="6C029A50" w14:textId="77777777" w:rsidR="00975987" w:rsidRPr="00975987" w:rsidRDefault="00975987" w:rsidP="00975987">
      <w:pPr>
        <w:ind w:left="432"/>
        <w:rPr>
          <w:rFonts w:eastAsia="Times New Roman"/>
        </w:rPr>
      </w:pPr>
      <w:r w:rsidRPr="0066328D">
        <w:rPr>
          <w:rFonts w:eastAsia="Times New Roman"/>
          <w:strike/>
        </w:rPr>
        <w:t xml:space="preserve">SAI_OBJECT_TYPE_TAM_MICROBURST           </w:t>
      </w:r>
      <w:r w:rsidR="0066328D" w:rsidRPr="0066328D">
        <w:rPr>
          <w:rFonts w:eastAsia="Times New Roman"/>
          <w:strike/>
        </w:rPr>
        <w:t xml:space="preserve">  </w:t>
      </w:r>
      <w:r w:rsidRPr="0066328D">
        <w:rPr>
          <w:rFonts w:eastAsia="Times New Roman"/>
          <w:strike/>
        </w:rPr>
        <w:t>= 69</w:t>
      </w:r>
      <w:r w:rsidRPr="0066328D">
        <w:rPr>
          <w:rFonts w:eastAsia="Times New Roman"/>
        </w:rPr>
        <w:t>, &lt;- folded in TAM_EVENT</w:t>
      </w:r>
    </w:p>
    <w:p w14:paraId="3AE6E048" w14:textId="77777777" w:rsidR="00975987" w:rsidRPr="00975987" w:rsidRDefault="00975987" w:rsidP="00975987">
      <w:pPr>
        <w:ind w:left="432"/>
        <w:rPr>
          <w:rFonts w:eastAsia="Times New Roman"/>
        </w:rPr>
      </w:pPr>
      <w:r w:rsidRPr="00975987">
        <w:rPr>
          <w:rFonts w:eastAsia="Times New Roman"/>
        </w:rPr>
        <w:t xml:space="preserve">SAI_OBJECT_TYPE_TAM_MATH_FUNC            </w:t>
      </w:r>
      <w:r w:rsidR="0066328D">
        <w:rPr>
          <w:rFonts w:eastAsia="Times New Roman"/>
        </w:rPr>
        <w:t xml:space="preserve">  </w:t>
      </w:r>
      <w:r w:rsidRPr="00975987">
        <w:rPr>
          <w:rFonts w:eastAsia="Times New Roman"/>
        </w:rPr>
        <w:t>= 76,</w:t>
      </w:r>
    </w:p>
    <w:p w14:paraId="4636EF51" w14:textId="77777777" w:rsidR="00975987" w:rsidRPr="00975987" w:rsidRDefault="00975987" w:rsidP="00975987">
      <w:pPr>
        <w:ind w:left="432"/>
        <w:rPr>
          <w:rFonts w:eastAsia="Times New Roman"/>
        </w:rPr>
      </w:pPr>
      <w:r w:rsidRPr="00975987">
        <w:rPr>
          <w:rFonts w:eastAsia="Times New Roman"/>
        </w:rPr>
        <w:t xml:space="preserve">SAI_OBJECT_TYPE_TAM_REPORT               </w:t>
      </w:r>
      <w:r w:rsidR="0066328D">
        <w:rPr>
          <w:rFonts w:eastAsia="Times New Roman"/>
        </w:rPr>
        <w:t xml:space="preserve">        </w:t>
      </w:r>
      <w:r w:rsidRPr="00975987">
        <w:rPr>
          <w:rFonts w:eastAsia="Times New Roman"/>
        </w:rPr>
        <w:t>= 77,</w:t>
      </w:r>
    </w:p>
    <w:p w14:paraId="4487C301" w14:textId="77777777" w:rsidR="00975987" w:rsidRPr="00975987" w:rsidRDefault="00975987" w:rsidP="00975987">
      <w:pPr>
        <w:ind w:left="432"/>
        <w:rPr>
          <w:rFonts w:eastAsia="Times New Roman"/>
        </w:rPr>
      </w:pPr>
      <w:r w:rsidRPr="00975987">
        <w:rPr>
          <w:rFonts w:eastAsia="Times New Roman"/>
        </w:rPr>
        <w:t>SAI_OBJECT_TYPE_TAM_EVENT_THRESHOLD = 78,</w:t>
      </w:r>
    </w:p>
    <w:p w14:paraId="2750C944" w14:textId="77777777" w:rsidR="00975987" w:rsidRPr="00975987" w:rsidRDefault="00975987" w:rsidP="00975987">
      <w:pPr>
        <w:ind w:left="432"/>
        <w:rPr>
          <w:rFonts w:eastAsia="Times New Roman"/>
        </w:rPr>
      </w:pPr>
      <w:r w:rsidRPr="00975987">
        <w:rPr>
          <w:rFonts w:eastAsia="Times New Roman"/>
        </w:rPr>
        <w:t xml:space="preserve">SAI_OBJECT_TYPE_TAM_TEL_TYPE             </w:t>
      </w:r>
      <w:r w:rsidR="0066328D">
        <w:rPr>
          <w:rFonts w:eastAsia="Times New Roman"/>
        </w:rPr>
        <w:t xml:space="preserve">       </w:t>
      </w:r>
      <w:r w:rsidRPr="00975987">
        <w:rPr>
          <w:rFonts w:eastAsia="Times New Roman"/>
        </w:rPr>
        <w:t>= 79,</w:t>
      </w:r>
    </w:p>
    <w:p w14:paraId="61460F9E" w14:textId="77777777" w:rsidR="00975987" w:rsidRPr="00975987" w:rsidRDefault="00975987" w:rsidP="00975987">
      <w:pPr>
        <w:ind w:left="432"/>
        <w:rPr>
          <w:rFonts w:eastAsia="Times New Roman"/>
        </w:rPr>
      </w:pPr>
      <w:r w:rsidRPr="00975987">
        <w:rPr>
          <w:rFonts w:eastAsia="Times New Roman"/>
        </w:rPr>
        <w:t xml:space="preserve">SAI_OBJECT_TYPE_TAM_TRANSPORT            </w:t>
      </w:r>
      <w:r w:rsidR="0066328D">
        <w:rPr>
          <w:rFonts w:eastAsia="Times New Roman"/>
        </w:rPr>
        <w:t xml:space="preserve">   </w:t>
      </w:r>
      <w:r w:rsidRPr="00975987">
        <w:rPr>
          <w:rFonts w:eastAsia="Times New Roman"/>
        </w:rPr>
        <w:t>= 80,</w:t>
      </w:r>
    </w:p>
    <w:p w14:paraId="57D1F90A" w14:textId="77777777" w:rsidR="00975987" w:rsidRPr="00975987" w:rsidRDefault="00975987" w:rsidP="00975987">
      <w:pPr>
        <w:ind w:left="432"/>
        <w:rPr>
          <w:rFonts w:eastAsia="Times New Roman"/>
        </w:rPr>
      </w:pPr>
      <w:r w:rsidRPr="00975987">
        <w:rPr>
          <w:rFonts w:eastAsia="Times New Roman"/>
        </w:rPr>
        <w:t xml:space="preserve">SAI_OBJECT_TYPE_TAM_IFA_HDR              </w:t>
      </w:r>
      <w:r w:rsidR="0066328D">
        <w:rPr>
          <w:rFonts w:eastAsia="Times New Roman"/>
        </w:rPr>
        <w:t xml:space="preserve">       </w:t>
      </w:r>
      <w:r w:rsidRPr="00975987">
        <w:rPr>
          <w:rFonts w:eastAsia="Times New Roman"/>
        </w:rPr>
        <w:t>= 81,</w:t>
      </w:r>
    </w:p>
    <w:p w14:paraId="2D4BC9E7" w14:textId="77777777" w:rsidR="00975987" w:rsidRPr="00975987" w:rsidRDefault="00975987" w:rsidP="00975987">
      <w:pPr>
        <w:ind w:left="432"/>
        <w:rPr>
          <w:rFonts w:eastAsia="Times New Roman"/>
        </w:rPr>
      </w:pPr>
      <w:r w:rsidRPr="00975987">
        <w:rPr>
          <w:rFonts w:eastAsia="Times New Roman"/>
        </w:rPr>
        <w:t xml:space="preserve">SAI_OBJECT_TYPE_TAM_IFA_PROBE            </w:t>
      </w:r>
      <w:r w:rsidR="0066328D">
        <w:rPr>
          <w:rFonts w:eastAsia="Times New Roman"/>
        </w:rPr>
        <w:t xml:space="preserve">     </w:t>
      </w:r>
      <w:r w:rsidRPr="00975987">
        <w:rPr>
          <w:rFonts w:eastAsia="Times New Roman"/>
        </w:rPr>
        <w:t>= 82,</w:t>
      </w:r>
    </w:p>
    <w:p w14:paraId="4F8D7184" w14:textId="77777777" w:rsidR="00975987" w:rsidRPr="00975987" w:rsidRDefault="00975987" w:rsidP="00975987">
      <w:pPr>
        <w:ind w:left="432"/>
        <w:rPr>
          <w:rFonts w:eastAsia="Times New Roman"/>
        </w:rPr>
      </w:pPr>
      <w:r w:rsidRPr="00975987">
        <w:rPr>
          <w:rFonts w:eastAsia="Times New Roman"/>
        </w:rPr>
        <w:t xml:space="preserve">SAI_OBJECT_TYPE_TAM_PROBE                </w:t>
      </w:r>
      <w:r w:rsidR="0066328D">
        <w:rPr>
          <w:rFonts w:eastAsia="Times New Roman"/>
        </w:rPr>
        <w:t xml:space="preserve">         </w:t>
      </w:r>
      <w:r w:rsidRPr="00975987">
        <w:rPr>
          <w:rFonts w:eastAsia="Times New Roman"/>
        </w:rPr>
        <w:t>= 83,</w:t>
      </w:r>
    </w:p>
    <w:p w14:paraId="0048C38D" w14:textId="77777777" w:rsidR="00975987" w:rsidRPr="00975987" w:rsidRDefault="00975987" w:rsidP="00975987">
      <w:pPr>
        <w:ind w:left="432"/>
        <w:rPr>
          <w:rFonts w:eastAsia="Times New Roman"/>
        </w:rPr>
      </w:pPr>
      <w:r w:rsidRPr="00975987">
        <w:rPr>
          <w:rFonts w:eastAsia="Times New Roman"/>
        </w:rPr>
        <w:lastRenderedPageBreak/>
        <w:t xml:space="preserve">SAI_OBJECT_TYPE_TAM_TELEMETRY            </w:t>
      </w:r>
      <w:r w:rsidR="0066328D">
        <w:rPr>
          <w:rFonts w:eastAsia="Times New Roman"/>
        </w:rPr>
        <w:t xml:space="preserve">    </w:t>
      </w:r>
      <w:r w:rsidRPr="00975987">
        <w:rPr>
          <w:rFonts w:eastAsia="Times New Roman"/>
        </w:rPr>
        <w:t>= 84,</w:t>
      </w:r>
    </w:p>
    <w:p w14:paraId="0282AF99" w14:textId="77777777" w:rsidR="00975987" w:rsidRPr="00975987" w:rsidRDefault="00975987" w:rsidP="00975987">
      <w:pPr>
        <w:ind w:left="432"/>
        <w:rPr>
          <w:rFonts w:eastAsia="Times New Roman"/>
        </w:rPr>
      </w:pPr>
      <w:r w:rsidRPr="00975987">
        <w:rPr>
          <w:rFonts w:eastAsia="Times New Roman"/>
        </w:rPr>
        <w:t xml:space="preserve">SAI_OBJECT_TYPE_TAM_COLLECTOR            </w:t>
      </w:r>
      <w:r w:rsidR="0066328D">
        <w:rPr>
          <w:rFonts w:eastAsia="Times New Roman"/>
        </w:rPr>
        <w:t xml:space="preserve">    </w:t>
      </w:r>
      <w:r w:rsidRPr="00975987">
        <w:rPr>
          <w:rFonts w:eastAsia="Times New Roman"/>
        </w:rPr>
        <w:t>= 85,</w:t>
      </w:r>
    </w:p>
    <w:p w14:paraId="6A973CF9" w14:textId="77777777" w:rsidR="00975987" w:rsidRPr="00975987" w:rsidRDefault="00975987" w:rsidP="00975987">
      <w:pPr>
        <w:ind w:left="432"/>
        <w:rPr>
          <w:rFonts w:eastAsia="Times New Roman"/>
        </w:rPr>
      </w:pPr>
      <w:r w:rsidRPr="00975987">
        <w:rPr>
          <w:rFonts w:eastAsia="Times New Roman"/>
        </w:rPr>
        <w:t>SAI_OBJECT_TYPE_TAM_EVENT_ACTION         = 86,</w:t>
      </w:r>
    </w:p>
    <w:p w14:paraId="470B141B" w14:textId="77777777" w:rsidR="00975987" w:rsidRPr="00975987" w:rsidRDefault="00975987" w:rsidP="00975987">
      <w:pPr>
        <w:ind w:left="432"/>
        <w:rPr>
          <w:rFonts w:eastAsia="Times New Roman"/>
        </w:rPr>
      </w:pPr>
      <w:r w:rsidRPr="00975987">
        <w:rPr>
          <w:rFonts w:eastAsia="Times New Roman"/>
        </w:rPr>
        <w:t xml:space="preserve">SAI_OBJECT_TYPE_TAM_EVENT                </w:t>
      </w:r>
      <w:r w:rsidR="0066328D">
        <w:rPr>
          <w:rFonts w:eastAsia="Times New Roman"/>
        </w:rPr>
        <w:t xml:space="preserve">         </w:t>
      </w:r>
      <w:r w:rsidRPr="00975987">
        <w:rPr>
          <w:rFonts w:eastAsia="Times New Roman"/>
        </w:rPr>
        <w:t>= 87,</w:t>
      </w:r>
    </w:p>
    <w:p w14:paraId="0F0F2CCC" w14:textId="77777777" w:rsidR="002B0093" w:rsidRDefault="002B0093" w:rsidP="00975987"/>
    <w:p w14:paraId="5436518B" w14:textId="77777777" w:rsidR="009E442D" w:rsidRDefault="009E442D">
      <w:pPr>
        <w:rPr>
          <w:color w:val="2E75B5"/>
          <w:sz w:val="32"/>
          <w:szCs w:val="32"/>
        </w:rPr>
      </w:pPr>
      <w:bookmarkStart w:id="16" w:name="_1t3h5sf" w:colFirst="0" w:colLast="0"/>
      <w:bookmarkStart w:id="17" w:name="_63n3nuq2zvlq" w:colFirst="0" w:colLast="0"/>
      <w:bookmarkEnd w:id="16"/>
      <w:bookmarkEnd w:id="17"/>
      <w:r>
        <w:br w:type="page"/>
      </w:r>
    </w:p>
    <w:p w14:paraId="42E32D9E" w14:textId="77777777" w:rsidR="002B0093" w:rsidRDefault="009D2773">
      <w:pPr>
        <w:pStyle w:val="Heading1"/>
        <w:numPr>
          <w:ilvl w:val="0"/>
          <w:numId w:val="3"/>
        </w:numPr>
        <w:ind w:hanging="432"/>
      </w:pPr>
      <w:bookmarkStart w:id="18" w:name="_Toc528317634"/>
      <w:r>
        <w:lastRenderedPageBreak/>
        <w:t>Specification</w:t>
      </w:r>
      <w:bookmarkEnd w:id="18"/>
    </w:p>
    <w:p w14:paraId="2059E45C" w14:textId="77777777" w:rsidR="009E442D" w:rsidRDefault="009E442D" w:rsidP="009E442D">
      <w:pPr>
        <w:pStyle w:val="Heading2"/>
        <w:numPr>
          <w:ilvl w:val="1"/>
          <w:numId w:val="3"/>
        </w:numPr>
        <w:ind w:hanging="576"/>
      </w:pPr>
      <w:bookmarkStart w:id="19" w:name="_17dp8vu" w:colFirst="0" w:colLast="0"/>
      <w:bookmarkStart w:id="20" w:name="_Toc528317635"/>
      <w:bookmarkEnd w:id="19"/>
      <w:r>
        <w:t>SAI API and TAM Objects</w:t>
      </w:r>
      <w:bookmarkEnd w:id="20"/>
    </w:p>
    <w:p w14:paraId="339A6EB8" w14:textId="77777777" w:rsidR="009E442D" w:rsidRDefault="009E442D" w:rsidP="009E442D">
      <w:r>
        <w:t xml:space="preserve">Following </w:t>
      </w:r>
      <w:r w:rsidR="0068019E">
        <w:t xml:space="preserve">object types and attributes </w:t>
      </w:r>
      <w:r>
        <w:t>are defined</w:t>
      </w:r>
    </w:p>
    <w:p w14:paraId="469665C1" w14:textId="77777777" w:rsidR="009E442D" w:rsidRDefault="0068019E" w:rsidP="009E442D">
      <w:pPr>
        <w:pStyle w:val="ListParagraph"/>
        <w:numPr>
          <w:ilvl w:val="0"/>
          <w:numId w:val="8"/>
        </w:numPr>
        <w:spacing w:after="0"/>
      </w:pPr>
      <w:r>
        <w:t>Capability object</w:t>
      </w:r>
      <w:r w:rsidR="001E1371">
        <w:t>s</w:t>
      </w:r>
    </w:p>
    <w:p w14:paraId="12CA7FF2" w14:textId="77777777" w:rsidR="009E442D" w:rsidRDefault="009E442D" w:rsidP="009E442D">
      <w:pPr>
        <w:pStyle w:val="ListParagraph"/>
        <w:numPr>
          <w:ilvl w:val="1"/>
          <w:numId w:val="8"/>
        </w:numPr>
        <w:spacing w:after="0"/>
      </w:pPr>
      <w:r>
        <w:t>Telemetry Capability</w:t>
      </w:r>
    </w:p>
    <w:p w14:paraId="7D9B30CA" w14:textId="77777777" w:rsidR="009E442D" w:rsidRDefault="009E442D" w:rsidP="009E442D">
      <w:pPr>
        <w:pStyle w:val="ListParagraph"/>
        <w:numPr>
          <w:ilvl w:val="1"/>
          <w:numId w:val="8"/>
        </w:numPr>
        <w:spacing w:after="0"/>
      </w:pPr>
      <w:r>
        <w:t>Event Capability</w:t>
      </w:r>
    </w:p>
    <w:p w14:paraId="45ABB955" w14:textId="77777777" w:rsidR="009E442D" w:rsidRDefault="009E442D" w:rsidP="009E442D">
      <w:pPr>
        <w:pStyle w:val="ListParagraph"/>
        <w:numPr>
          <w:ilvl w:val="1"/>
          <w:numId w:val="8"/>
        </w:numPr>
        <w:spacing w:after="0"/>
      </w:pPr>
      <w:r>
        <w:t>Probe Capability</w:t>
      </w:r>
    </w:p>
    <w:p w14:paraId="67F1C6C5" w14:textId="77777777" w:rsidR="009E442D" w:rsidRDefault="009E442D" w:rsidP="009E442D">
      <w:pPr>
        <w:pStyle w:val="ListParagraph"/>
        <w:numPr>
          <w:ilvl w:val="1"/>
          <w:numId w:val="8"/>
        </w:numPr>
        <w:spacing w:after="0"/>
      </w:pPr>
      <w:r>
        <w:t>Data Report Capability</w:t>
      </w:r>
    </w:p>
    <w:p w14:paraId="41636C0D" w14:textId="77777777" w:rsidR="009E442D" w:rsidRDefault="009E442D" w:rsidP="009E442D">
      <w:pPr>
        <w:pStyle w:val="ListParagraph"/>
        <w:numPr>
          <w:ilvl w:val="1"/>
          <w:numId w:val="8"/>
        </w:numPr>
        <w:spacing w:after="0"/>
      </w:pPr>
      <w:r>
        <w:t>Reporting Rate Capability</w:t>
      </w:r>
    </w:p>
    <w:p w14:paraId="1E350B90" w14:textId="77777777" w:rsidR="009E442D" w:rsidRDefault="009E442D" w:rsidP="009E442D">
      <w:pPr>
        <w:pStyle w:val="ListParagraph"/>
        <w:ind w:left="1440"/>
      </w:pPr>
    </w:p>
    <w:p w14:paraId="740948CF" w14:textId="77777777" w:rsidR="009E442D" w:rsidRDefault="009E442D" w:rsidP="009E442D">
      <w:pPr>
        <w:pStyle w:val="ListParagraph"/>
        <w:numPr>
          <w:ilvl w:val="0"/>
          <w:numId w:val="8"/>
        </w:numPr>
        <w:spacing w:after="0"/>
      </w:pPr>
      <w:r>
        <w:t>Telemetry</w:t>
      </w:r>
      <w:r w:rsidR="0068019E">
        <w:t xml:space="preserve"> object</w:t>
      </w:r>
    </w:p>
    <w:p w14:paraId="233B2191" w14:textId="77777777" w:rsidR="005E752F" w:rsidRDefault="009E442D" w:rsidP="00DA1509">
      <w:pPr>
        <w:pStyle w:val="ListParagraph"/>
        <w:numPr>
          <w:ilvl w:val="1"/>
          <w:numId w:val="8"/>
        </w:numPr>
        <w:spacing w:after="0"/>
      </w:pPr>
      <w:r>
        <w:t>Telemetry Type</w:t>
      </w:r>
    </w:p>
    <w:p w14:paraId="2E836E9A" w14:textId="77777777" w:rsidR="009E442D" w:rsidRDefault="009E442D" w:rsidP="009E442D">
      <w:pPr>
        <w:pStyle w:val="ListParagraph"/>
        <w:numPr>
          <w:ilvl w:val="2"/>
          <w:numId w:val="8"/>
        </w:numPr>
        <w:spacing w:after="0"/>
      </w:pPr>
      <w:r>
        <w:t>Switch telemetry</w:t>
      </w:r>
    </w:p>
    <w:p w14:paraId="0336C2E5" w14:textId="77777777" w:rsidR="005E752F" w:rsidRDefault="005E752F" w:rsidP="005E752F">
      <w:pPr>
        <w:pStyle w:val="ListParagraph"/>
        <w:numPr>
          <w:ilvl w:val="3"/>
          <w:numId w:val="8"/>
        </w:numPr>
        <w:spacing w:after="0"/>
      </w:pPr>
      <w:r>
        <w:t>Enable port stats</w:t>
      </w:r>
    </w:p>
    <w:p w14:paraId="66DF8077" w14:textId="77777777" w:rsidR="005E752F" w:rsidRDefault="005E752F" w:rsidP="005E752F">
      <w:pPr>
        <w:pStyle w:val="ListParagraph"/>
        <w:numPr>
          <w:ilvl w:val="3"/>
          <w:numId w:val="8"/>
        </w:numPr>
        <w:spacing w:after="0"/>
      </w:pPr>
      <w:r>
        <w:t>Enable queue stats</w:t>
      </w:r>
    </w:p>
    <w:p w14:paraId="275034B1" w14:textId="77777777" w:rsidR="005E752F" w:rsidRDefault="005E752F" w:rsidP="005E752F">
      <w:pPr>
        <w:pStyle w:val="ListParagraph"/>
        <w:numPr>
          <w:ilvl w:val="3"/>
          <w:numId w:val="8"/>
        </w:numPr>
        <w:spacing w:after="0"/>
      </w:pPr>
      <w:r>
        <w:t>Enable VOQ stats</w:t>
      </w:r>
    </w:p>
    <w:p w14:paraId="4B024484" w14:textId="77777777" w:rsidR="005E752F" w:rsidRDefault="005E752F" w:rsidP="005E752F">
      <w:pPr>
        <w:pStyle w:val="ListParagraph"/>
        <w:numPr>
          <w:ilvl w:val="3"/>
          <w:numId w:val="8"/>
        </w:numPr>
        <w:spacing w:after="0"/>
      </w:pPr>
      <w:r>
        <w:t>Enable MMU stats</w:t>
      </w:r>
    </w:p>
    <w:p w14:paraId="310B4A1B" w14:textId="77777777" w:rsidR="005E752F" w:rsidRDefault="005E752F" w:rsidP="005E752F">
      <w:pPr>
        <w:pStyle w:val="ListParagraph"/>
        <w:numPr>
          <w:ilvl w:val="3"/>
          <w:numId w:val="8"/>
        </w:numPr>
        <w:spacing w:after="0"/>
      </w:pPr>
      <w:r>
        <w:t>Enable Fabric stats</w:t>
      </w:r>
    </w:p>
    <w:p w14:paraId="1926B298" w14:textId="77777777" w:rsidR="005E752F" w:rsidRDefault="005E752F" w:rsidP="005E752F">
      <w:pPr>
        <w:pStyle w:val="ListParagraph"/>
        <w:numPr>
          <w:ilvl w:val="3"/>
          <w:numId w:val="8"/>
        </w:numPr>
        <w:spacing w:after="0"/>
      </w:pPr>
      <w:r>
        <w:t>Enable filter stats</w:t>
      </w:r>
    </w:p>
    <w:p w14:paraId="7C9E4150" w14:textId="77777777" w:rsidR="005E752F" w:rsidRDefault="005E752F" w:rsidP="005E752F">
      <w:pPr>
        <w:pStyle w:val="ListParagraph"/>
        <w:numPr>
          <w:ilvl w:val="3"/>
          <w:numId w:val="8"/>
        </w:numPr>
        <w:spacing w:after="0"/>
      </w:pPr>
      <w:r>
        <w:t>Enable Resource utilization stats</w:t>
      </w:r>
    </w:p>
    <w:p w14:paraId="5E3CA0EF" w14:textId="77777777" w:rsidR="009E442D" w:rsidRDefault="009E442D" w:rsidP="009E442D">
      <w:pPr>
        <w:pStyle w:val="ListParagraph"/>
        <w:numPr>
          <w:ilvl w:val="2"/>
          <w:numId w:val="8"/>
        </w:numPr>
        <w:spacing w:after="0"/>
      </w:pPr>
      <w:r>
        <w:t>Fabric telemetry</w:t>
      </w:r>
    </w:p>
    <w:p w14:paraId="56F6C8DD" w14:textId="77777777" w:rsidR="005E752F" w:rsidRDefault="005E752F" w:rsidP="005E752F">
      <w:pPr>
        <w:pStyle w:val="ListParagraph"/>
        <w:numPr>
          <w:ilvl w:val="3"/>
          <w:numId w:val="8"/>
        </w:numPr>
        <w:spacing w:after="0"/>
      </w:pPr>
      <w:r>
        <w:t>Collect fabric queue stats</w:t>
      </w:r>
    </w:p>
    <w:p w14:paraId="5484B088" w14:textId="77777777" w:rsidR="009E442D" w:rsidRDefault="009E442D" w:rsidP="009E442D">
      <w:pPr>
        <w:pStyle w:val="ListParagraph"/>
        <w:numPr>
          <w:ilvl w:val="2"/>
          <w:numId w:val="8"/>
        </w:numPr>
        <w:spacing w:after="0"/>
      </w:pPr>
      <w:proofErr w:type="spellStart"/>
      <w:r>
        <w:t>NetworkingElement</w:t>
      </w:r>
      <w:proofErr w:type="spellEnd"/>
      <w:r>
        <w:t xml:space="preserve"> (NE) telemetry</w:t>
      </w:r>
    </w:p>
    <w:p w14:paraId="017540FB" w14:textId="77777777" w:rsidR="009E442D" w:rsidRDefault="009E442D" w:rsidP="009E442D">
      <w:pPr>
        <w:pStyle w:val="ListParagraph"/>
        <w:numPr>
          <w:ilvl w:val="2"/>
          <w:numId w:val="8"/>
        </w:numPr>
        <w:spacing w:after="0"/>
      </w:pPr>
      <w:r>
        <w:t xml:space="preserve">Math </w:t>
      </w:r>
      <w:proofErr w:type="spellStart"/>
      <w:r>
        <w:t>Func</w:t>
      </w:r>
      <w:proofErr w:type="spellEnd"/>
      <w:r>
        <w:t xml:space="preserve"> API</w:t>
      </w:r>
    </w:p>
    <w:p w14:paraId="0A4A7C0F" w14:textId="77777777" w:rsidR="009E442D" w:rsidRDefault="009E442D" w:rsidP="009E442D">
      <w:pPr>
        <w:pStyle w:val="ListParagraph"/>
        <w:numPr>
          <w:ilvl w:val="1"/>
          <w:numId w:val="8"/>
        </w:numPr>
        <w:spacing w:after="0"/>
      </w:pPr>
      <w:r>
        <w:t>Collector List</w:t>
      </w:r>
    </w:p>
    <w:p w14:paraId="6685F8A1" w14:textId="77777777" w:rsidR="009E442D" w:rsidRDefault="00BE4E02" w:rsidP="009E442D">
      <w:pPr>
        <w:pStyle w:val="ListParagraph"/>
        <w:numPr>
          <w:ilvl w:val="1"/>
          <w:numId w:val="8"/>
        </w:numPr>
        <w:spacing w:after="0"/>
      </w:pPr>
      <w:r>
        <w:t>Report id</w:t>
      </w:r>
    </w:p>
    <w:p w14:paraId="3CA03223" w14:textId="77777777" w:rsidR="009E442D" w:rsidRDefault="00BE4E02" w:rsidP="009E442D">
      <w:pPr>
        <w:pStyle w:val="ListParagraph"/>
        <w:numPr>
          <w:ilvl w:val="1"/>
          <w:numId w:val="8"/>
        </w:numPr>
        <w:spacing w:after="0"/>
      </w:pPr>
      <w:r>
        <w:t>Reporting unit</w:t>
      </w:r>
    </w:p>
    <w:p w14:paraId="68B02B40" w14:textId="77777777" w:rsidR="00BE4E02" w:rsidRDefault="00BE4E02" w:rsidP="009E442D">
      <w:pPr>
        <w:pStyle w:val="ListParagraph"/>
        <w:numPr>
          <w:ilvl w:val="1"/>
          <w:numId w:val="8"/>
        </w:numPr>
        <w:spacing w:after="0"/>
      </w:pPr>
      <w:r>
        <w:t>Reporting interval</w:t>
      </w:r>
    </w:p>
    <w:p w14:paraId="49781B7A" w14:textId="77777777" w:rsidR="009E442D" w:rsidRDefault="009E442D" w:rsidP="009E442D">
      <w:pPr>
        <w:pStyle w:val="ListParagraph"/>
        <w:ind w:left="1440"/>
      </w:pPr>
    </w:p>
    <w:p w14:paraId="1FC3005F" w14:textId="77777777" w:rsidR="009E442D" w:rsidRDefault="00DA1509" w:rsidP="009E442D">
      <w:pPr>
        <w:pStyle w:val="ListParagraph"/>
        <w:numPr>
          <w:ilvl w:val="0"/>
          <w:numId w:val="8"/>
        </w:numPr>
        <w:spacing w:after="0"/>
      </w:pPr>
      <w:r>
        <w:t>INT</w:t>
      </w:r>
      <w:r w:rsidR="009E442D">
        <w:t xml:space="preserve"> </w:t>
      </w:r>
      <w:r w:rsidR="0068019E">
        <w:t>object</w:t>
      </w:r>
    </w:p>
    <w:p w14:paraId="16F20951" w14:textId="77777777" w:rsidR="009E442D" w:rsidRDefault="00DA1509" w:rsidP="009E442D">
      <w:pPr>
        <w:pStyle w:val="ListParagraph"/>
        <w:numPr>
          <w:ilvl w:val="1"/>
          <w:numId w:val="8"/>
        </w:numPr>
        <w:spacing w:after="0"/>
      </w:pPr>
      <w:r>
        <w:t>IFA</w:t>
      </w:r>
      <w:r w:rsidR="009E442D">
        <w:t xml:space="preserve"> Type</w:t>
      </w:r>
    </w:p>
    <w:p w14:paraId="5E5C22DE" w14:textId="77777777" w:rsidR="009E442D" w:rsidRDefault="00DA1509" w:rsidP="009E442D">
      <w:pPr>
        <w:pStyle w:val="ListParagraph"/>
        <w:numPr>
          <w:ilvl w:val="2"/>
          <w:numId w:val="8"/>
        </w:numPr>
        <w:spacing w:after="0"/>
      </w:pPr>
      <w:proofErr w:type="spellStart"/>
      <w:r>
        <w:t>Inband</w:t>
      </w:r>
      <w:proofErr w:type="spellEnd"/>
      <w:r>
        <w:t xml:space="preserve"> Flow </w:t>
      </w:r>
      <w:proofErr w:type="spellStart"/>
      <w:r>
        <w:t>Analyzer</w:t>
      </w:r>
      <w:proofErr w:type="spellEnd"/>
      <w:r>
        <w:t xml:space="preserve"> </w:t>
      </w:r>
      <w:proofErr w:type="spellStart"/>
      <w:r>
        <w:t>Ver</w:t>
      </w:r>
      <w:proofErr w:type="spellEnd"/>
      <w:r>
        <w:t xml:space="preserve"> 1.0</w:t>
      </w:r>
    </w:p>
    <w:p w14:paraId="0FB29291" w14:textId="77777777" w:rsidR="009E442D" w:rsidRDefault="00DA1509" w:rsidP="009E442D">
      <w:pPr>
        <w:pStyle w:val="ListParagraph"/>
        <w:numPr>
          <w:ilvl w:val="2"/>
          <w:numId w:val="8"/>
        </w:numPr>
        <w:spacing w:after="0"/>
      </w:pPr>
      <w:proofErr w:type="spellStart"/>
      <w:r>
        <w:t>Inband</w:t>
      </w:r>
      <w:proofErr w:type="spellEnd"/>
      <w:r>
        <w:t xml:space="preserve"> Flow </w:t>
      </w:r>
      <w:proofErr w:type="spellStart"/>
      <w:r>
        <w:t>Analyzer</w:t>
      </w:r>
      <w:proofErr w:type="spellEnd"/>
      <w:r>
        <w:t xml:space="preserve"> 2.0</w:t>
      </w:r>
    </w:p>
    <w:p w14:paraId="50AD7813" w14:textId="77777777" w:rsidR="004C3FC5" w:rsidRDefault="00DA1509" w:rsidP="00DA1509">
      <w:pPr>
        <w:pStyle w:val="ListParagraph"/>
        <w:numPr>
          <w:ilvl w:val="1"/>
          <w:numId w:val="8"/>
        </w:numPr>
        <w:spacing w:after="0"/>
      </w:pPr>
      <w:r>
        <w:t>IOAM Type</w:t>
      </w:r>
    </w:p>
    <w:p w14:paraId="29E461F9" w14:textId="77777777" w:rsidR="004C3FC5" w:rsidRDefault="00DA1509" w:rsidP="004C3FC5">
      <w:pPr>
        <w:pStyle w:val="ListParagraph"/>
        <w:numPr>
          <w:ilvl w:val="1"/>
          <w:numId w:val="8"/>
        </w:numPr>
        <w:spacing w:after="0"/>
      </w:pPr>
      <w:r>
        <w:t>Vendor Extension</w:t>
      </w:r>
    </w:p>
    <w:p w14:paraId="398F449B" w14:textId="77777777" w:rsidR="009E442D" w:rsidRDefault="00DA1509" w:rsidP="00DA1509">
      <w:pPr>
        <w:pStyle w:val="ListParagraph"/>
        <w:numPr>
          <w:ilvl w:val="0"/>
          <w:numId w:val="8"/>
        </w:numPr>
      </w:pPr>
      <w:r>
        <w:t>Flow object</w:t>
      </w:r>
    </w:p>
    <w:p w14:paraId="4847BC29" w14:textId="77777777" w:rsidR="00DA1509" w:rsidRDefault="00DA1509" w:rsidP="00DA1509">
      <w:pPr>
        <w:pStyle w:val="ListParagraph"/>
        <w:numPr>
          <w:ilvl w:val="1"/>
          <w:numId w:val="8"/>
        </w:numPr>
      </w:pPr>
      <w:r>
        <w:t>IPv4</w:t>
      </w:r>
    </w:p>
    <w:p w14:paraId="030A402C" w14:textId="77777777" w:rsidR="00DA1509" w:rsidRDefault="00DA1509" w:rsidP="00DA1509">
      <w:pPr>
        <w:pStyle w:val="ListParagraph"/>
        <w:numPr>
          <w:ilvl w:val="1"/>
          <w:numId w:val="8"/>
        </w:numPr>
      </w:pPr>
      <w:r>
        <w:t>IPv6</w:t>
      </w:r>
    </w:p>
    <w:p w14:paraId="3B4C9234" w14:textId="77777777" w:rsidR="00DA1509" w:rsidRDefault="00DA1509" w:rsidP="00DA1509">
      <w:pPr>
        <w:pStyle w:val="ListParagraph"/>
        <w:numPr>
          <w:ilvl w:val="1"/>
          <w:numId w:val="8"/>
        </w:numPr>
      </w:pPr>
      <w:r>
        <w:t>MPLS</w:t>
      </w:r>
    </w:p>
    <w:p w14:paraId="0391B3E8" w14:textId="77777777" w:rsidR="00DA1509" w:rsidRDefault="00DA1509" w:rsidP="00DA1509">
      <w:pPr>
        <w:pStyle w:val="ListParagraph"/>
        <w:numPr>
          <w:ilvl w:val="1"/>
          <w:numId w:val="8"/>
        </w:numPr>
      </w:pPr>
      <w:r>
        <w:t>Tunnel</w:t>
      </w:r>
    </w:p>
    <w:p w14:paraId="07AF7BB0" w14:textId="77777777" w:rsidR="009E442D" w:rsidRDefault="009E442D" w:rsidP="009E442D">
      <w:pPr>
        <w:pStyle w:val="ListParagraph"/>
        <w:numPr>
          <w:ilvl w:val="0"/>
          <w:numId w:val="8"/>
        </w:numPr>
        <w:spacing w:after="0"/>
      </w:pPr>
      <w:r>
        <w:t xml:space="preserve">Collector </w:t>
      </w:r>
      <w:r w:rsidR="0068019E">
        <w:t>object</w:t>
      </w:r>
    </w:p>
    <w:p w14:paraId="7228CF73" w14:textId="77777777" w:rsidR="009E442D" w:rsidRDefault="009E442D" w:rsidP="009E442D">
      <w:pPr>
        <w:pStyle w:val="ListParagraph"/>
        <w:numPr>
          <w:ilvl w:val="1"/>
          <w:numId w:val="8"/>
        </w:numPr>
        <w:spacing w:after="0"/>
      </w:pPr>
      <w:r>
        <w:t>Transport Type</w:t>
      </w:r>
    </w:p>
    <w:p w14:paraId="22AB57AE" w14:textId="77777777" w:rsidR="009E442D" w:rsidRDefault="009E442D" w:rsidP="009E442D">
      <w:pPr>
        <w:pStyle w:val="ListParagraph"/>
        <w:numPr>
          <w:ilvl w:val="2"/>
          <w:numId w:val="8"/>
        </w:numPr>
        <w:spacing w:after="0"/>
      </w:pPr>
      <w:r>
        <w:t>TCP</w:t>
      </w:r>
    </w:p>
    <w:p w14:paraId="224F6D14" w14:textId="77777777" w:rsidR="009E442D" w:rsidRDefault="009E442D" w:rsidP="009E442D">
      <w:pPr>
        <w:pStyle w:val="ListParagraph"/>
        <w:numPr>
          <w:ilvl w:val="2"/>
          <w:numId w:val="8"/>
        </w:numPr>
        <w:spacing w:after="0"/>
      </w:pPr>
      <w:r>
        <w:t>UDP</w:t>
      </w:r>
    </w:p>
    <w:p w14:paraId="5C185AF3" w14:textId="77777777" w:rsidR="009E442D" w:rsidRDefault="009E442D" w:rsidP="009E442D">
      <w:pPr>
        <w:pStyle w:val="ListParagraph"/>
        <w:numPr>
          <w:ilvl w:val="2"/>
          <w:numId w:val="8"/>
        </w:numPr>
        <w:spacing w:after="0"/>
      </w:pPr>
      <w:r>
        <w:t>INT</w:t>
      </w:r>
    </w:p>
    <w:p w14:paraId="2D660F72" w14:textId="77777777" w:rsidR="009E442D" w:rsidRDefault="009E442D" w:rsidP="009E442D">
      <w:pPr>
        <w:pStyle w:val="ListParagraph"/>
        <w:numPr>
          <w:ilvl w:val="2"/>
          <w:numId w:val="8"/>
        </w:numPr>
        <w:spacing w:after="0"/>
      </w:pPr>
      <w:proofErr w:type="spellStart"/>
      <w:r>
        <w:t>gRPC</w:t>
      </w:r>
      <w:proofErr w:type="spellEnd"/>
    </w:p>
    <w:p w14:paraId="3F6B42DC" w14:textId="77777777" w:rsidR="009E442D" w:rsidRPr="003B149C" w:rsidRDefault="009E442D" w:rsidP="009E442D">
      <w:pPr>
        <w:pStyle w:val="ListParagraph"/>
        <w:numPr>
          <w:ilvl w:val="1"/>
          <w:numId w:val="8"/>
        </w:numPr>
        <w:spacing w:after="0"/>
      </w:pPr>
      <w:r w:rsidRPr="003B149C">
        <w:t>Transport config</w:t>
      </w:r>
    </w:p>
    <w:p w14:paraId="10F0BF7A" w14:textId="77777777" w:rsidR="009E442D" w:rsidRPr="003B149C" w:rsidRDefault="009E442D" w:rsidP="009E442D">
      <w:pPr>
        <w:pStyle w:val="ListParagraph"/>
        <w:numPr>
          <w:ilvl w:val="2"/>
          <w:numId w:val="8"/>
        </w:numPr>
        <w:spacing w:after="0"/>
      </w:pPr>
      <w:r w:rsidRPr="003B149C">
        <w:t>Localhost</w:t>
      </w:r>
    </w:p>
    <w:p w14:paraId="7EEE5EB8" w14:textId="77777777" w:rsidR="009E442D" w:rsidRPr="003B149C" w:rsidRDefault="009E442D" w:rsidP="009E442D">
      <w:pPr>
        <w:pStyle w:val="ListParagraph"/>
        <w:numPr>
          <w:ilvl w:val="2"/>
          <w:numId w:val="8"/>
        </w:numPr>
        <w:spacing w:after="0"/>
      </w:pPr>
      <w:r w:rsidRPr="003B149C">
        <w:t>DIP</w:t>
      </w:r>
    </w:p>
    <w:p w14:paraId="19B4A9EA" w14:textId="77777777" w:rsidR="009E442D" w:rsidRPr="003B149C" w:rsidRDefault="009E442D" w:rsidP="009E442D">
      <w:pPr>
        <w:pStyle w:val="ListParagraph"/>
        <w:numPr>
          <w:ilvl w:val="2"/>
          <w:numId w:val="8"/>
        </w:numPr>
        <w:spacing w:after="0"/>
      </w:pPr>
      <w:r w:rsidRPr="003B149C">
        <w:t>SIP</w:t>
      </w:r>
    </w:p>
    <w:p w14:paraId="42E72D3B" w14:textId="77777777" w:rsidR="009E442D" w:rsidRPr="003B149C" w:rsidRDefault="009E442D" w:rsidP="009E442D">
      <w:pPr>
        <w:pStyle w:val="ListParagraph"/>
        <w:numPr>
          <w:ilvl w:val="2"/>
          <w:numId w:val="8"/>
        </w:numPr>
        <w:spacing w:after="0"/>
      </w:pPr>
      <w:proofErr w:type="spellStart"/>
      <w:r w:rsidRPr="003B149C">
        <w:t>RouterID</w:t>
      </w:r>
      <w:proofErr w:type="spellEnd"/>
    </w:p>
    <w:p w14:paraId="39BF0541" w14:textId="77777777" w:rsidR="009E442D" w:rsidRPr="003B149C" w:rsidRDefault="009E442D" w:rsidP="009E442D">
      <w:pPr>
        <w:pStyle w:val="ListParagraph"/>
        <w:numPr>
          <w:ilvl w:val="2"/>
          <w:numId w:val="8"/>
        </w:numPr>
        <w:spacing w:after="0"/>
      </w:pPr>
      <w:r w:rsidRPr="003B149C">
        <w:t>DSCP</w:t>
      </w:r>
    </w:p>
    <w:p w14:paraId="703959C4" w14:textId="77777777" w:rsidR="009E442D" w:rsidRPr="003B149C" w:rsidRDefault="009E442D" w:rsidP="009E442D">
      <w:pPr>
        <w:pStyle w:val="ListParagraph"/>
        <w:numPr>
          <w:ilvl w:val="2"/>
          <w:numId w:val="8"/>
        </w:numPr>
        <w:spacing w:after="0"/>
      </w:pPr>
      <w:proofErr w:type="spellStart"/>
      <w:r w:rsidRPr="003B149C">
        <w:lastRenderedPageBreak/>
        <w:t>TruncateSize</w:t>
      </w:r>
      <w:proofErr w:type="spellEnd"/>
    </w:p>
    <w:p w14:paraId="63359529" w14:textId="77777777" w:rsidR="009E442D" w:rsidRDefault="009E442D" w:rsidP="009E442D">
      <w:pPr>
        <w:pStyle w:val="ListParagraph"/>
        <w:ind w:left="1440"/>
      </w:pPr>
    </w:p>
    <w:p w14:paraId="19A82189" w14:textId="77777777" w:rsidR="009E442D" w:rsidRDefault="009E442D" w:rsidP="009E442D">
      <w:pPr>
        <w:pStyle w:val="ListParagraph"/>
        <w:numPr>
          <w:ilvl w:val="0"/>
          <w:numId w:val="8"/>
        </w:numPr>
        <w:spacing w:after="0"/>
      </w:pPr>
      <w:r>
        <w:t xml:space="preserve">Event </w:t>
      </w:r>
      <w:r w:rsidR="0068019E">
        <w:t>object</w:t>
      </w:r>
    </w:p>
    <w:p w14:paraId="621B3DDD" w14:textId="77777777" w:rsidR="009E442D" w:rsidRDefault="006B3B80" w:rsidP="009E442D">
      <w:pPr>
        <w:pStyle w:val="ListParagraph"/>
        <w:numPr>
          <w:ilvl w:val="1"/>
          <w:numId w:val="8"/>
        </w:numPr>
        <w:spacing w:after="0"/>
      </w:pPr>
      <w:r>
        <w:t>Event Report</w:t>
      </w:r>
    </w:p>
    <w:p w14:paraId="4A2130DC" w14:textId="77777777" w:rsidR="009E442D" w:rsidRDefault="009E442D" w:rsidP="009E442D">
      <w:pPr>
        <w:pStyle w:val="ListParagraph"/>
        <w:numPr>
          <w:ilvl w:val="1"/>
          <w:numId w:val="8"/>
        </w:numPr>
        <w:spacing w:after="0"/>
      </w:pPr>
      <w:r>
        <w:t>Event Action List</w:t>
      </w:r>
    </w:p>
    <w:p w14:paraId="765C3F23" w14:textId="77777777" w:rsidR="009E442D" w:rsidRDefault="009E442D" w:rsidP="009E442D">
      <w:pPr>
        <w:pStyle w:val="ListParagraph"/>
        <w:numPr>
          <w:ilvl w:val="2"/>
          <w:numId w:val="8"/>
        </w:numPr>
        <w:spacing w:after="0"/>
      </w:pPr>
      <w:r>
        <w:t>QoS Q assignment</w:t>
      </w:r>
    </w:p>
    <w:p w14:paraId="4BEF0C0A" w14:textId="77777777" w:rsidR="009E442D" w:rsidRDefault="009E442D" w:rsidP="009E442D">
      <w:pPr>
        <w:pStyle w:val="ListParagraph"/>
        <w:numPr>
          <w:ilvl w:val="2"/>
          <w:numId w:val="8"/>
        </w:numPr>
        <w:spacing w:after="0"/>
      </w:pPr>
      <w:proofErr w:type="spellStart"/>
      <w:r>
        <w:t>Nexthop</w:t>
      </w:r>
      <w:proofErr w:type="spellEnd"/>
    </w:p>
    <w:p w14:paraId="2CADABE2" w14:textId="77777777" w:rsidR="009E442D" w:rsidRDefault="009E442D" w:rsidP="006B3B80">
      <w:pPr>
        <w:pStyle w:val="ListParagraph"/>
        <w:numPr>
          <w:ilvl w:val="2"/>
          <w:numId w:val="8"/>
        </w:numPr>
        <w:spacing w:after="0"/>
      </w:pPr>
      <w:r>
        <w:t>Report</w:t>
      </w:r>
    </w:p>
    <w:p w14:paraId="1DA7C52F" w14:textId="77777777" w:rsidR="00587943" w:rsidRDefault="00587943" w:rsidP="00587943">
      <w:pPr>
        <w:spacing w:after="0"/>
      </w:pPr>
    </w:p>
    <w:p w14:paraId="48446BDF" w14:textId="77777777" w:rsidR="009E442D" w:rsidRDefault="009E442D" w:rsidP="009E442D">
      <w:pPr>
        <w:pStyle w:val="ListParagraph"/>
        <w:numPr>
          <w:ilvl w:val="0"/>
          <w:numId w:val="8"/>
        </w:numPr>
        <w:spacing w:after="0"/>
      </w:pPr>
      <w:r>
        <w:t xml:space="preserve">Data Report </w:t>
      </w:r>
      <w:r w:rsidR="0068019E">
        <w:t>object</w:t>
      </w:r>
    </w:p>
    <w:p w14:paraId="03EB3503" w14:textId="77777777" w:rsidR="009E442D" w:rsidRDefault="009E442D" w:rsidP="009E442D">
      <w:pPr>
        <w:pStyle w:val="ListParagraph"/>
        <w:numPr>
          <w:ilvl w:val="1"/>
          <w:numId w:val="8"/>
        </w:numPr>
        <w:spacing w:after="0"/>
      </w:pPr>
      <w:r>
        <w:t>Report Type</w:t>
      </w:r>
    </w:p>
    <w:p w14:paraId="715D7640" w14:textId="77777777" w:rsidR="009E442D" w:rsidRDefault="009E442D" w:rsidP="009E442D">
      <w:pPr>
        <w:pStyle w:val="ListParagraph"/>
        <w:numPr>
          <w:ilvl w:val="2"/>
          <w:numId w:val="8"/>
        </w:numPr>
        <w:spacing w:after="0"/>
      </w:pPr>
      <w:r>
        <w:t>SFLOW</w:t>
      </w:r>
    </w:p>
    <w:p w14:paraId="298E5E00" w14:textId="77777777" w:rsidR="009E442D" w:rsidRDefault="009E442D" w:rsidP="009E442D">
      <w:pPr>
        <w:pStyle w:val="ListParagraph"/>
        <w:numPr>
          <w:ilvl w:val="2"/>
          <w:numId w:val="8"/>
        </w:numPr>
        <w:spacing w:after="0"/>
      </w:pPr>
      <w:r>
        <w:t>IPFIX</w:t>
      </w:r>
    </w:p>
    <w:p w14:paraId="55B8FD71" w14:textId="77777777" w:rsidR="009E442D" w:rsidRDefault="009E442D" w:rsidP="009E442D">
      <w:pPr>
        <w:pStyle w:val="ListParagraph"/>
        <w:numPr>
          <w:ilvl w:val="2"/>
          <w:numId w:val="8"/>
        </w:numPr>
        <w:spacing w:after="0"/>
      </w:pPr>
      <w:proofErr w:type="spellStart"/>
      <w:r>
        <w:t>ProtoBuf</w:t>
      </w:r>
      <w:proofErr w:type="spellEnd"/>
    </w:p>
    <w:p w14:paraId="34DFB0EB" w14:textId="77777777" w:rsidR="009E442D" w:rsidRDefault="009E442D" w:rsidP="009E442D">
      <w:pPr>
        <w:pStyle w:val="ListParagraph"/>
        <w:numPr>
          <w:ilvl w:val="2"/>
          <w:numId w:val="8"/>
        </w:numPr>
        <w:spacing w:after="0"/>
      </w:pPr>
      <w:r>
        <w:t>TRHIFT</w:t>
      </w:r>
    </w:p>
    <w:p w14:paraId="0492EB2F" w14:textId="77777777" w:rsidR="009E442D" w:rsidRDefault="009E442D" w:rsidP="009E442D">
      <w:pPr>
        <w:pStyle w:val="ListParagraph"/>
        <w:numPr>
          <w:ilvl w:val="2"/>
          <w:numId w:val="8"/>
        </w:numPr>
        <w:spacing w:after="0"/>
      </w:pPr>
      <w:r>
        <w:t>INT</w:t>
      </w:r>
    </w:p>
    <w:p w14:paraId="13552C50" w14:textId="77777777" w:rsidR="009E442D" w:rsidRDefault="009E442D" w:rsidP="009E442D">
      <w:pPr>
        <w:pStyle w:val="ListParagraph"/>
        <w:numPr>
          <w:ilvl w:val="2"/>
          <w:numId w:val="8"/>
        </w:numPr>
        <w:spacing w:after="0"/>
      </w:pPr>
      <w:r>
        <w:t>HISTOGRAM</w:t>
      </w:r>
    </w:p>
    <w:p w14:paraId="4591C26B" w14:textId="77777777" w:rsidR="009E442D" w:rsidRDefault="009E442D" w:rsidP="009E442D">
      <w:pPr>
        <w:pStyle w:val="ListParagraph"/>
        <w:numPr>
          <w:ilvl w:val="2"/>
          <w:numId w:val="8"/>
        </w:numPr>
        <w:spacing w:after="0"/>
      </w:pPr>
      <w:proofErr w:type="spellStart"/>
      <w:r>
        <w:t>VendorEXTN</w:t>
      </w:r>
      <w:proofErr w:type="spellEnd"/>
    </w:p>
    <w:p w14:paraId="03DC560C" w14:textId="77777777" w:rsidR="008C1982" w:rsidRDefault="008C1982" w:rsidP="008C1982">
      <w:pPr>
        <w:pStyle w:val="ListParagraph"/>
        <w:numPr>
          <w:ilvl w:val="1"/>
          <w:numId w:val="8"/>
        </w:numPr>
        <w:spacing w:after="0"/>
      </w:pPr>
      <w:r>
        <w:t>Histogram number of bins</w:t>
      </w:r>
    </w:p>
    <w:p w14:paraId="36DDAF4D" w14:textId="77777777" w:rsidR="008C1982" w:rsidRDefault="008C1982" w:rsidP="008C1982">
      <w:pPr>
        <w:pStyle w:val="ListParagraph"/>
        <w:numPr>
          <w:ilvl w:val="1"/>
          <w:numId w:val="8"/>
        </w:numPr>
        <w:spacing w:after="0"/>
      </w:pPr>
      <w:r>
        <w:t>Histogram bin boundary</w:t>
      </w:r>
    </w:p>
    <w:p w14:paraId="719AE580" w14:textId="77777777" w:rsidR="009E442D" w:rsidRDefault="009E442D" w:rsidP="009E442D">
      <w:pPr>
        <w:pStyle w:val="ListParagraph"/>
        <w:ind w:left="2160"/>
      </w:pPr>
    </w:p>
    <w:p w14:paraId="5E63591B" w14:textId="77777777" w:rsidR="009E442D" w:rsidRDefault="009E442D" w:rsidP="009E442D">
      <w:pPr>
        <w:pStyle w:val="ListParagraph"/>
        <w:numPr>
          <w:ilvl w:val="0"/>
          <w:numId w:val="8"/>
        </w:numPr>
        <w:spacing w:after="0"/>
      </w:pPr>
      <w:r>
        <w:t xml:space="preserve">Threshold </w:t>
      </w:r>
      <w:r w:rsidR="0068019E">
        <w:t>object</w:t>
      </w:r>
    </w:p>
    <w:p w14:paraId="245E5985" w14:textId="77777777" w:rsidR="009E442D" w:rsidRDefault="009E442D" w:rsidP="009E442D">
      <w:pPr>
        <w:pStyle w:val="ListParagraph"/>
        <w:numPr>
          <w:ilvl w:val="1"/>
          <w:numId w:val="8"/>
        </w:numPr>
        <w:spacing w:after="0"/>
      </w:pPr>
      <w:r>
        <w:t>High water mark</w:t>
      </w:r>
    </w:p>
    <w:p w14:paraId="529D0EB2" w14:textId="77777777" w:rsidR="009E442D" w:rsidRDefault="009E442D" w:rsidP="009E442D">
      <w:pPr>
        <w:pStyle w:val="ListParagraph"/>
        <w:numPr>
          <w:ilvl w:val="1"/>
          <w:numId w:val="8"/>
        </w:numPr>
        <w:spacing w:after="0"/>
      </w:pPr>
      <w:r>
        <w:t>Low water mark</w:t>
      </w:r>
    </w:p>
    <w:p w14:paraId="6E499229" w14:textId="77777777" w:rsidR="009E442D" w:rsidRDefault="009E442D" w:rsidP="009E442D">
      <w:pPr>
        <w:pStyle w:val="ListParagraph"/>
        <w:numPr>
          <w:ilvl w:val="1"/>
          <w:numId w:val="8"/>
        </w:numPr>
        <w:spacing w:after="0"/>
      </w:pPr>
      <w:r>
        <w:t>Latency</w:t>
      </w:r>
    </w:p>
    <w:p w14:paraId="17792463" w14:textId="77777777" w:rsidR="009E442D" w:rsidRDefault="009E442D" w:rsidP="009E442D">
      <w:pPr>
        <w:pStyle w:val="ListParagraph"/>
        <w:numPr>
          <w:ilvl w:val="1"/>
          <w:numId w:val="8"/>
        </w:numPr>
        <w:spacing w:after="0"/>
      </w:pPr>
      <w:r>
        <w:t>Rate</w:t>
      </w:r>
    </w:p>
    <w:p w14:paraId="1D759640" w14:textId="77777777" w:rsidR="009E442D" w:rsidRDefault="009E442D" w:rsidP="009E442D">
      <w:pPr>
        <w:pStyle w:val="ListParagraph"/>
        <w:numPr>
          <w:ilvl w:val="1"/>
          <w:numId w:val="8"/>
        </w:numPr>
        <w:spacing w:after="0"/>
      </w:pPr>
      <w:r>
        <w:t>Absolute Value</w:t>
      </w:r>
    </w:p>
    <w:p w14:paraId="4311D623" w14:textId="77777777" w:rsidR="009E442D" w:rsidRDefault="009E442D" w:rsidP="009E442D"/>
    <w:p w14:paraId="1E50E218" w14:textId="77777777" w:rsidR="009E442D" w:rsidRDefault="009E442D" w:rsidP="009E442D">
      <w:pPr>
        <w:pStyle w:val="ListParagraph"/>
        <w:numPr>
          <w:ilvl w:val="0"/>
          <w:numId w:val="8"/>
        </w:numPr>
        <w:spacing w:after="0"/>
      </w:pPr>
      <w:r>
        <w:t xml:space="preserve">Transport </w:t>
      </w:r>
      <w:r w:rsidR="0068019E">
        <w:t>object</w:t>
      </w:r>
    </w:p>
    <w:p w14:paraId="1FFE8358" w14:textId="77777777" w:rsidR="00A52126" w:rsidRDefault="00A52126" w:rsidP="00A52126">
      <w:pPr>
        <w:pStyle w:val="ListParagraph"/>
        <w:numPr>
          <w:ilvl w:val="1"/>
          <w:numId w:val="8"/>
        </w:numPr>
        <w:spacing w:after="0"/>
      </w:pPr>
      <w:r>
        <w:t>Transport Type</w:t>
      </w:r>
    </w:p>
    <w:p w14:paraId="02018B88" w14:textId="77777777" w:rsidR="00A52126" w:rsidRDefault="00A52126" w:rsidP="00A52126">
      <w:pPr>
        <w:pStyle w:val="ListParagraph"/>
        <w:numPr>
          <w:ilvl w:val="2"/>
          <w:numId w:val="8"/>
        </w:numPr>
        <w:spacing w:after="0"/>
      </w:pPr>
      <w:r>
        <w:t>TCP</w:t>
      </w:r>
    </w:p>
    <w:p w14:paraId="10529B9A" w14:textId="77777777" w:rsidR="00A52126" w:rsidRDefault="00A52126" w:rsidP="00A52126">
      <w:pPr>
        <w:pStyle w:val="ListParagraph"/>
        <w:numPr>
          <w:ilvl w:val="2"/>
          <w:numId w:val="8"/>
        </w:numPr>
        <w:spacing w:after="0"/>
      </w:pPr>
      <w:r>
        <w:t>UDP</w:t>
      </w:r>
    </w:p>
    <w:p w14:paraId="4C282974" w14:textId="77777777" w:rsidR="00A52126" w:rsidRDefault="00A52126" w:rsidP="00A52126">
      <w:pPr>
        <w:pStyle w:val="ListParagraph"/>
        <w:numPr>
          <w:ilvl w:val="2"/>
          <w:numId w:val="8"/>
        </w:numPr>
        <w:spacing w:after="0"/>
      </w:pPr>
      <w:r>
        <w:t>INT</w:t>
      </w:r>
    </w:p>
    <w:p w14:paraId="3BCB3510" w14:textId="77777777" w:rsidR="00A52126" w:rsidRDefault="00A52126" w:rsidP="00A52126">
      <w:pPr>
        <w:pStyle w:val="ListParagraph"/>
        <w:numPr>
          <w:ilvl w:val="2"/>
          <w:numId w:val="8"/>
        </w:numPr>
        <w:spacing w:after="0"/>
      </w:pPr>
      <w:proofErr w:type="spellStart"/>
      <w:r>
        <w:t>gRPC</w:t>
      </w:r>
      <w:proofErr w:type="spellEnd"/>
    </w:p>
    <w:p w14:paraId="7DBF6C31" w14:textId="77777777" w:rsidR="00A52126" w:rsidRDefault="00A52126" w:rsidP="009E442D">
      <w:pPr>
        <w:pStyle w:val="ListParagraph"/>
        <w:numPr>
          <w:ilvl w:val="1"/>
          <w:numId w:val="8"/>
        </w:numPr>
        <w:spacing w:after="0"/>
      </w:pPr>
      <w:proofErr w:type="spellStart"/>
      <w:r>
        <w:t>Src</w:t>
      </w:r>
      <w:proofErr w:type="spellEnd"/>
      <w:r>
        <w:t xml:space="preserve">, </w:t>
      </w:r>
      <w:proofErr w:type="spellStart"/>
      <w:r>
        <w:t>dst</w:t>
      </w:r>
      <w:proofErr w:type="spellEnd"/>
      <w:r>
        <w:t xml:space="preserve"> port</w:t>
      </w:r>
    </w:p>
    <w:p w14:paraId="33A69BA6" w14:textId="77777777" w:rsidR="009E442D" w:rsidRDefault="009E442D" w:rsidP="009E442D">
      <w:pPr>
        <w:pStyle w:val="ListParagraph"/>
        <w:numPr>
          <w:ilvl w:val="1"/>
          <w:numId w:val="8"/>
        </w:numPr>
        <w:spacing w:after="0"/>
      </w:pPr>
      <w:r>
        <w:t>Transport Authentication</w:t>
      </w:r>
    </w:p>
    <w:p w14:paraId="19ADEEEC" w14:textId="77777777" w:rsidR="00A52126" w:rsidRDefault="00A52126" w:rsidP="00A52126">
      <w:pPr>
        <w:pStyle w:val="ListParagraph"/>
        <w:numPr>
          <w:ilvl w:val="2"/>
          <w:numId w:val="8"/>
        </w:numPr>
        <w:spacing w:after="0"/>
      </w:pPr>
      <w:r>
        <w:t>SSL</w:t>
      </w:r>
    </w:p>
    <w:p w14:paraId="40B38F61" w14:textId="77777777" w:rsidR="00A52126" w:rsidRDefault="00A52126" w:rsidP="00A52126">
      <w:pPr>
        <w:pStyle w:val="ListParagraph"/>
        <w:numPr>
          <w:ilvl w:val="2"/>
          <w:numId w:val="8"/>
        </w:numPr>
        <w:spacing w:after="0"/>
      </w:pPr>
      <w:r>
        <w:t>TLS</w:t>
      </w:r>
    </w:p>
    <w:p w14:paraId="43904631" w14:textId="77777777" w:rsidR="009E442D" w:rsidRDefault="009E442D" w:rsidP="009E442D"/>
    <w:p w14:paraId="10E1AA5C" w14:textId="77777777" w:rsidR="00996E9E" w:rsidRDefault="00996E9E" w:rsidP="00996E9E">
      <w:pPr>
        <w:pStyle w:val="Heading2"/>
        <w:numPr>
          <w:ilvl w:val="1"/>
          <w:numId w:val="3"/>
        </w:numPr>
        <w:ind w:hanging="576"/>
      </w:pPr>
      <w:bookmarkStart w:id="21" w:name="_Toc528317636"/>
      <w:r>
        <w:t xml:space="preserve">TAM Object </w:t>
      </w:r>
      <w:r w:rsidR="0002149E">
        <w:t xml:space="preserve">and </w:t>
      </w:r>
      <w:r>
        <w:t>Bind Points</w:t>
      </w:r>
      <w:bookmarkEnd w:id="21"/>
    </w:p>
    <w:p w14:paraId="3C5135C2" w14:textId="77777777" w:rsidR="0002149E" w:rsidRDefault="0002149E" w:rsidP="00996E9E">
      <w:r>
        <w:t xml:space="preserve">Following picture shows the relationship between TAM objects. TAM telemetry object is TAM </w:t>
      </w:r>
      <w:proofErr w:type="spellStart"/>
      <w:r>
        <w:t>tel</w:t>
      </w:r>
      <w:proofErr w:type="spellEnd"/>
      <w:r>
        <w:t xml:space="preserve"> type and TAM collector objects where TAM </w:t>
      </w:r>
      <w:proofErr w:type="spellStart"/>
      <w:r>
        <w:t>tel</w:t>
      </w:r>
      <w:proofErr w:type="spellEnd"/>
      <w:r>
        <w:t xml:space="preserve"> type specifies the data objects of interest and TAM collector specifies the collector attributes.</w:t>
      </w:r>
    </w:p>
    <w:p w14:paraId="12881F02" w14:textId="77777777" w:rsidR="0002149E" w:rsidRDefault="0002149E" w:rsidP="00996E9E">
      <w:r>
        <w:t>Similarly TAM event object is a collection of TAM event threshold, TAM event action and TAM collector objects.</w:t>
      </w:r>
    </w:p>
    <w:p w14:paraId="0B1A46CD" w14:textId="77777777" w:rsidR="0002149E" w:rsidRDefault="0002149E" w:rsidP="00996E9E">
      <w:r>
        <w:t xml:space="preserve">As we can see in the picture these objects can be </w:t>
      </w:r>
      <w:r w:rsidR="006F0E10">
        <w:t xml:space="preserve">shared </w:t>
      </w:r>
      <w:r>
        <w:t xml:space="preserve">across multiple objects for </w:t>
      </w:r>
      <w:proofErr w:type="spellStart"/>
      <w:r>
        <w:t>eg</w:t>
      </w:r>
      <w:proofErr w:type="spellEnd"/>
      <w:r>
        <w:t xml:space="preserve"> TAM report object is shared across TAM event action and TAM </w:t>
      </w:r>
      <w:proofErr w:type="spellStart"/>
      <w:r>
        <w:t>tel</w:t>
      </w:r>
      <w:proofErr w:type="spellEnd"/>
      <w:r>
        <w:t xml:space="preserve"> type. Sharing of objects helps reduce the creation of new </w:t>
      </w:r>
      <w:proofErr w:type="spellStart"/>
      <w:r>
        <w:t>sai</w:t>
      </w:r>
      <w:proofErr w:type="spellEnd"/>
      <w:r>
        <w:t xml:space="preserve"> object types.</w:t>
      </w:r>
    </w:p>
    <w:p w14:paraId="0A1AED5C" w14:textId="77777777" w:rsidR="0002149E" w:rsidRDefault="0002149E" w:rsidP="00996E9E"/>
    <w:p w14:paraId="46108F74" w14:textId="77777777" w:rsidR="0002149E" w:rsidRDefault="0002149E" w:rsidP="00996E9E">
      <w:r w:rsidRPr="0002149E">
        <w:rPr>
          <w:noProof/>
          <w:lang w:val="en-US" w:eastAsia="en-US" w:bidi="ar-SA"/>
        </w:rPr>
        <w:lastRenderedPageBreak/>
        <w:drawing>
          <wp:inline distT="0" distB="0" distL="0" distR="0" wp14:anchorId="3136280F" wp14:editId="05AB98D3">
            <wp:extent cx="5943600" cy="2817495"/>
            <wp:effectExtent l="12700" t="12700" r="1270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7495"/>
                    </a:xfrm>
                    <a:prstGeom prst="rect">
                      <a:avLst/>
                    </a:prstGeom>
                    <a:ln>
                      <a:solidFill>
                        <a:schemeClr val="tx1"/>
                      </a:solidFill>
                    </a:ln>
                  </pic:spPr>
                </pic:pic>
              </a:graphicData>
            </a:graphic>
          </wp:inline>
        </w:drawing>
      </w:r>
    </w:p>
    <w:p w14:paraId="045C355A" w14:textId="77777777" w:rsidR="0002149E" w:rsidRDefault="0002149E" w:rsidP="0002149E">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sidR="006564C0">
        <w:rPr>
          <w:noProof/>
        </w:rPr>
        <w:t>5</w:t>
      </w:r>
      <w:r w:rsidR="004C4B42">
        <w:rPr>
          <w:noProof/>
        </w:rPr>
        <w:fldChar w:fldCharType="end"/>
      </w:r>
      <w:r>
        <w:t>: TAM Object Hierarchy and Relationship</w:t>
      </w:r>
    </w:p>
    <w:p w14:paraId="607779DC" w14:textId="77777777" w:rsidR="0002149E" w:rsidRDefault="0002149E" w:rsidP="00996E9E"/>
    <w:p w14:paraId="628AE7A7" w14:textId="77777777" w:rsidR="00996E9E" w:rsidRDefault="00996E9E" w:rsidP="00996E9E">
      <w:r>
        <w:t>TAM telemetry and event objects are generic containers specifying what data to gather, what data encoding and wire protocol to use to send this data to a collector.</w:t>
      </w:r>
    </w:p>
    <w:p w14:paraId="05E5DFBE" w14:textId="77777777" w:rsidR="00996E9E" w:rsidRDefault="00996E9E" w:rsidP="00996E9E">
      <w:r>
        <w:t xml:space="preserve">Data is generated by data source in a switch. Once TAM object is specified it need to be </w:t>
      </w:r>
      <w:proofErr w:type="spellStart"/>
      <w:r>
        <w:t>bind’ed</w:t>
      </w:r>
      <w:proofErr w:type="spellEnd"/>
      <w:r>
        <w:t xml:space="preserve"> to the source of the data.</w:t>
      </w:r>
    </w:p>
    <w:p w14:paraId="5EC528FB" w14:textId="77777777" w:rsidR="00996E9E" w:rsidRDefault="00996E9E" w:rsidP="00996E9E">
      <w:r>
        <w:t xml:space="preserve">This binding </w:t>
      </w:r>
      <w:r w:rsidR="006F0E10">
        <w:t>could</w:t>
      </w:r>
      <w:r>
        <w:t xml:space="preserve"> be achieved using following two approaches</w:t>
      </w:r>
    </w:p>
    <w:p w14:paraId="4CC1FE6C" w14:textId="77777777" w:rsidR="00996E9E" w:rsidRPr="00996E9E" w:rsidRDefault="00996E9E" w:rsidP="00996E9E">
      <w:pPr>
        <w:pStyle w:val="ListParagraph"/>
        <w:numPr>
          <w:ilvl w:val="0"/>
          <w:numId w:val="10"/>
        </w:numPr>
      </w:pPr>
      <w:r>
        <w:t xml:space="preserve">Source binding – where TAM object is specified in the source </w:t>
      </w:r>
      <w:proofErr w:type="spellStart"/>
      <w:r>
        <w:t>attr</w:t>
      </w:r>
      <w:proofErr w:type="spellEnd"/>
      <w:r>
        <w:t xml:space="preserve">. This is very similar to how </w:t>
      </w:r>
      <w:r w:rsidRPr="00996E9E">
        <w:rPr>
          <w:rFonts w:asciiTheme="minorHAnsi" w:hAnsiTheme="minorHAnsi" w:cstheme="minorHAnsi"/>
        </w:rPr>
        <w:t xml:space="preserve">ACLs are </w:t>
      </w:r>
      <w:proofErr w:type="spellStart"/>
      <w:r w:rsidRPr="00996E9E">
        <w:rPr>
          <w:rFonts w:asciiTheme="minorHAnsi" w:hAnsiTheme="minorHAnsi" w:cstheme="minorHAnsi"/>
        </w:rPr>
        <w:t>bind’ed</w:t>
      </w:r>
      <w:proofErr w:type="spellEnd"/>
      <w:r w:rsidRPr="00996E9E">
        <w:rPr>
          <w:rFonts w:asciiTheme="minorHAnsi" w:hAnsiTheme="minorHAnsi" w:cstheme="minorHAnsi"/>
        </w:rPr>
        <w:t xml:space="preserve"> to a port</w:t>
      </w:r>
      <w:r>
        <w:rPr>
          <w:rFonts w:asciiTheme="minorHAnsi" w:hAnsiTheme="minorHAnsi" w:cstheme="minorHAnsi"/>
        </w:rPr>
        <w:t>. F</w:t>
      </w:r>
      <w:r w:rsidRPr="00996E9E">
        <w:rPr>
          <w:rFonts w:asciiTheme="minorHAnsi" w:hAnsiTheme="minorHAnsi" w:cstheme="minorHAnsi"/>
        </w:rPr>
        <w:t xml:space="preserve">or </w:t>
      </w:r>
      <w:proofErr w:type="spellStart"/>
      <w:r w:rsidRPr="00996E9E">
        <w:rPr>
          <w:rFonts w:asciiTheme="minorHAnsi" w:hAnsiTheme="minorHAnsi" w:cstheme="minorHAnsi"/>
        </w:rPr>
        <w:t>eg</w:t>
      </w:r>
      <w:proofErr w:type="spellEnd"/>
      <w:r w:rsidRPr="00996E9E">
        <w:rPr>
          <w:rFonts w:asciiTheme="minorHAnsi" w:hAnsiTheme="minorHAnsi" w:cstheme="minorHAnsi"/>
        </w:rPr>
        <w:t xml:space="preserve"> </w:t>
      </w:r>
      <w:r w:rsidRPr="00996E9E">
        <w:rPr>
          <w:rFonts w:asciiTheme="minorHAnsi" w:hAnsiTheme="minorHAnsi" w:cstheme="minorHAnsi"/>
          <w:lang w:val="en-US" w:bidi="ar-SA"/>
        </w:rPr>
        <w:t xml:space="preserve">SAI_PORT_ATTR_INGRESS_ACL in </w:t>
      </w:r>
      <w:proofErr w:type="spellStart"/>
      <w:r w:rsidRPr="00996E9E">
        <w:rPr>
          <w:rFonts w:asciiTheme="minorHAnsi" w:hAnsiTheme="minorHAnsi" w:cstheme="minorHAnsi"/>
          <w:lang w:val="en-US" w:bidi="ar-SA"/>
        </w:rPr>
        <w:t>sai_port_attr_t</w:t>
      </w:r>
      <w:proofErr w:type="spellEnd"/>
      <w:r>
        <w:rPr>
          <w:rFonts w:asciiTheme="minorHAnsi" w:hAnsiTheme="minorHAnsi" w:cstheme="minorHAnsi"/>
          <w:lang w:val="en-US" w:bidi="ar-SA"/>
        </w:rPr>
        <w:t xml:space="preserve"> specify </w:t>
      </w:r>
      <w:r w:rsidRPr="00996E9E">
        <w:rPr>
          <w:rFonts w:asciiTheme="minorHAnsi" w:hAnsiTheme="minorHAnsi" w:cstheme="minorHAnsi"/>
          <w:lang w:val="en-US" w:bidi="ar-SA"/>
        </w:rPr>
        <w:t>the ACL group or table</w:t>
      </w:r>
      <w:r>
        <w:rPr>
          <w:rFonts w:asciiTheme="minorHAnsi" w:hAnsiTheme="minorHAnsi" w:cstheme="minorHAnsi"/>
          <w:lang w:val="en-US" w:bidi="ar-SA"/>
        </w:rPr>
        <w:t xml:space="preserve"> attached to the port.</w:t>
      </w:r>
    </w:p>
    <w:p w14:paraId="494A5BE3" w14:textId="77777777" w:rsidR="00996E9E" w:rsidRPr="0002149E" w:rsidRDefault="00996E9E" w:rsidP="00996E9E">
      <w:pPr>
        <w:pStyle w:val="ListParagraph"/>
        <w:numPr>
          <w:ilvl w:val="0"/>
          <w:numId w:val="10"/>
        </w:numPr>
      </w:pPr>
      <w:r>
        <w:rPr>
          <w:rFonts w:asciiTheme="minorHAnsi" w:hAnsiTheme="minorHAnsi" w:cstheme="minorHAnsi"/>
          <w:lang w:val="en-US" w:bidi="ar-SA"/>
        </w:rPr>
        <w:t>Object binding – Where TAM object itself contains the list of source.</w:t>
      </w:r>
    </w:p>
    <w:p w14:paraId="44B3E776" w14:textId="77777777" w:rsidR="0002149E" w:rsidRDefault="0002149E" w:rsidP="0002149E">
      <w:pPr>
        <w:ind w:left="360"/>
      </w:pPr>
      <w:r>
        <w:t xml:space="preserve">Approach 1 is </w:t>
      </w:r>
      <w:r w:rsidR="00AE3359">
        <w:t>preferred as a hint mechanism. This is similar to approach taken ACL table and groups</w:t>
      </w:r>
      <w:r>
        <w:t xml:space="preserve">. The top level TAM object is </w:t>
      </w:r>
      <w:proofErr w:type="spellStart"/>
      <w:r>
        <w:t>bind’ed</w:t>
      </w:r>
      <w:proofErr w:type="spellEnd"/>
      <w:r>
        <w:t xml:space="preserve"> to the source. This means that that TAM driver need to walk all the TAM objects underneath and invoke the corresponding APIs. For </w:t>
      </w:r>
      <w:proofErr w:type="spellStart"/>
      <w:r>
        <w:t>eg</w:t>
      </w:r>
      <w:proofErr w:type="spellEnd"/>
      <w:r>
        <w:t>. TAM object may be pointed to by both TAM_EVENT and TAM_TELEMETRY object. Driver will parse both the objects and configure the switch for events and also telemetry streaming.</w:t>
      </w:r>
    </w:p>
    <w:p w14:paraId="44C36518" w14:textId="77777777" w:rsidR="0002149E" w:rsidRDefault="0002149E" w:rsidP="0002149E">
      <w:pPr>
        <w:ind w:left="360"/>
      </w:pPr>
      <w:r>
        <w:t>If SAI TAM driver detects an unsupported event or telemetry data type in the TAM object, it must return error indicating the failure of configuration of individual TAM type.</w:t>
      </w:r>
    </w:p>
    <w:p w14:paraId="170A31A6" w14:textId="77777777" w:rsidR="0002149E" w:rsidRDefault="0002149E" w:rsidP="0002149E">
      <w:pPr>
        <w:keepNext/>
        <w:ind w:left="360"/>
      </w:pPr>
      <w:r w:rsidRPr="0002149E">
        <w:rPr>
          <w:noProof/>
          <w:lang w:val="en-US" w:eastAsia="en-US" w:bidi="ar-SA"/>
        </w:rPr>
        <w:lastRenderedPageBreak/>
        <w:drawing>
          <wp:inline distT="0" distB="0" distL="0" distR="0" wp14:anchorId="2312942C" wp14:editId="1ACB1455">
            <wp:extent cx="5943600" cy="31057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5785"/>
                    </a:xfrm>
                    <a:prstGeom prst="rect">
                      <a:avLst/>
                    </a:prstGeom>
                  </pic:spPr>
                </pic:pic>
              </a:graphicData>
            </a:graphic>
          </wp:inline>
        </w:drawing>
      </w:r>
    </w:p>
    <w:p w14:paraId="7D1F5E4E" w14:textId="77777777" w:rsidR="0002149E" w:rsidRDefault="0002149E" w:rsidP="0002149E">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sidR="006564C0">
        <w:rPr>
          <w:noProof/>
        </w:rPr>
        <w:t>6</w:t>
      </w:r>
      <w:r w:rsidR="004C4B42">
        <w:rPr>
          <w:noProof/>
        </w:rPr>
        <w:fldChar w:fldCharType="end"/>
      </w:r>
      <w:r>
        <w:t>: TAM Object Source Binding</w:t>
      </w:r>
    </w:p>
    <w:p w14:paraId="3771CE99" w14:textId="77777777" w:rsidR="0002149E" w:rsidRPr="00996E9E" w:rsidRDefault="0002149E" w:rsidP="0002149E">
      <w:pPr>
        <w:ind w:left="360"/>
      </w:pPr>
      <w:r>
        <w:t xml:space="preserve"> </w:t>
      </w:r>
    </w:p>
    <w:p w14:paraId="240F8B97" w14:textId="77777777" w:rsidR="00294FA0" w:rsidRPr="00294FA0" w:rsidRDefault="00294FA0" w:rsidP="00294FA0"/>
    <w:p w14:paraId="036AE8B1" w14:textId="77777777" w:rsidR="00C9004B" w:rsidRDefault="00C9004B">
      <w:pPr>
        <w:pStyle w:val="Heading1"/>
        <w:numPr>
          <w:ilvl w:val="0"/>
          <w:numId w:val="3"/>
        </w:numPr>
        <w:ind w:hanging="432"/>
      </w:pPr>
      <w:bookmarkStart w:id="22" w:name="_44sinio" w:colFirst="0" w:colLast="0"/>
      <w:bookmarkStart w:id="23" w:name="_2jxsxqh" w:colFirst="0" w:colLast="0"/>
      <w:bookmarkStart w:id="24" w:name="_z337ya" w:colFirst="0" w:colLast="0"/>
      <w:bookmarkStart w:id="25" w:name="_3j2qqm3" w:colFirst="0" w:colLast="0"/>
      <w:bookmarkStart w:id="26" w:name="_Toc528317637"/>
      <w:bookmarkEnd w:id="22"/>
      <w:bookmarkEnd w:id="23"/>
      <w:bookmarkEnd w:id="24"/>
      <w:bookmarkEnd w:id="25"/>
      <w:r>
        <w:t>Serialization and De-serialization</w:t>
      </w:r>
      <w:bookmarkEnd w:id="26"/>
    </w:p>
    <w:p w14:paraId="376D70B2" w14:textId="77777777" w:rsidR="00C9004B" w:rsidRDefault="00C9004B" w:rsidP="00C9004B">
      <w:r>
        <w:t xml:space="preserve">TAM 2.0 proposes google protocol buffers as the binary format for data encoding. This means that either the SAI driver or the switch itself MUST be able to serialize the data frames as proto frames. Similarly collector or NOS MUST be able to de-serialize the proto frames and consume the data. </w:t>
      </w:r>
    </w:p>
    <w:p w14:paraId="7C891E73" w14:textId="77777777" w:rsidR="00C9004B" w:rsidRDefault="00C9004B" w:rsidP="00C9004B">
      <w:r>
        <w:t xml:space="preserve">Serialization is a mechanism of converting the state of a data object into a byte stream. De-serialization is the reverse process of converting the byte stream into data object. Serialization creates byte streams which are platform independent. This means that byte stream generated on one platform can be seamlessly consumed by any other platform e.g. SAI driver produces a byte stream using autogenerated c code. This byte stream can be consumed by autogenerated JAVA code on an external collector. </w:t>
      </w:r>
    </w:p>
    <w:p w14:paraId="33620E0D" w14:textId="77777777" w:rsidR="00C9004B" w:rsidRDefault="00C9004B" w:rsidP="00C9004B">
      <w:r>
        <w:t xml:space="preserve">Serialization and de-serialization is done by the auto generated code by the proto compiler. </w:t>
      </w:r>
      <w:proofErr w:type="spellStart"/>
      <w:r>
        <w:t>Protoc</w:t>
      </w:r>
      <w:proofErr w:type="spellEnd"/>
      <w:r>
        <w:t xml:space="preserve"> is the </w:t>
      </w:r>
      <w:proofErr w:type="spellStart"/>
      <w:r>
        <w:t>opensource</w:t>
      </w:r>
      <w:proofErr w:type="spellEnd"/>
      <w:r>
        <w:t xml:space="preserve"> compiler for generating the serialization and de-serialization code. Advantage of doing this is that NOS doesn’t have to write parser of customer encoding functions. NOS uses autogenerated code to de-serialize and consume the data. This reduced the churn of adding new parser code  on NOS side considerably.</w:t>
      </w:r>
    </w:p>
    <w:p w14:paraId="53C1CE55" w14:textId="77777777" w:rsidR="00C9004B" w:rsidRDefault="00C9004B" w:rsidP="00C9004B"/>
    <w:p w14:paraId="4D1562E7" w14:textId="77777777" w:rsidR="00C9004B" w:rsidRDefault="00C9004B" w:rsidP="00C9004B">
      <w:pPr>
        <w:pStyle w:val="NormalWeb"/>
        <w:ind w:left="2880"/>
        <w:rPr>
          <w:lang w:val="en-IN" w:eastAsia="en-IN" w:bidi="te-IN"/>
        </w:rPr>
      </w:pPr>
    </w:p>
    <w:p w14:paraId="48801175" w14:textId="77777777" w:rsidR="00C9004B" w:rsidRDefault="00C9004B" w:rsidP="00C9004B">
      <w:pPr>
        <w:pStyle w:val="NormalWeb"/>
        <w:ind w:left="2160"/>
        <w:rPr>
          <w:lang w:val="en-IN" w:eastAsia="en-IN" w:bidi="te-IN"/>
        </w:rPr>
      </w:pPr>
      <w:r w:rsidRPr="00B760BB">
        <w:rPr>
          <w:noProof/>
        </w:rPr>
        <w:lastRenderedPageBreak/>
        <w:drawing>
          <wp:inline distT="0" distB="0" distL="0" distR="0" wp14:anchorId="7BD7CB21" wp14:editId="2098B16B">
            <wp:extent cx="1718550" cy="29038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5530" cy="2915649"/>
                    </a:xfrm>
                    <a:prstGeom prst="rect">
                      <a:avLst/>
                    </a:prstGeom>
                  </pic:spPr>
                </pic:pic>
              </a:graphicData>
            </a:graphic>
          </wp:inline>
        </w:drawing>
      </w:r>
    </w:p>
    <w:p w14:paraId="742A91AA" w14:textId="77777777" w:rsidR="00C9004B" w:rsidRDefault="00C9004B" w:rsidP="00C9004B">
      <w:pPr>
        <w:spacing w:after="0"/>
      </w:pPr>
      <w:r>
        <w:t>This also means that SAI driver has to do work once for both external collector as well as local host.</w:t>
      </w:r>
    </w:p>
    <w:p w14:paraId="202310A2" w14:textId="77777777" w:rsidR="00C9004B" w:rsidRPr="00B760B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Here is a pointer to developers guide for protocol buffers.</w:t>
      </w:r>
    </w:p>
    <w:p w14:paraId="7C41E3A6" w14:textId="77777777" w:rsidR="00C9004B" w:rsidRDefault="00E2547A" w:rsidP="00C9004B">
      <w:pPr>
        <w:pStyle w:val="NormalWeb"/>
        <w:spacing w:before="0" w:beforeAutospacing="0"/>
        <w:rPr>
          <w:rFonts w:asciiTheme="minorHAnsi" w:hAnsiTheme="minorHAnsi" w:cstheme="minorHAnsi"/>
          <w:sz w:val="18"/>
          <w:szCs w:val="18"/>
          <w:lang w:val="en-IN" w:eastAsia="en-IN" w:bidi="te-IN"/>
        </w:rPr>
      </w:pPr>
      <w:hyperlink r:id="rId25" w:history="1">
        <w:r w:rsidR="00C9004B" w:rsidRPr="00615560">
          <w:rPr>
            <w:rStyle w:val="Hyperlink"/>
            <w:rFonts w:asciiTheme="minorHAnsi" w:hAnsiTheme="minorHAnsi" w:cstheme="minorHAnsi"/>
            <w:sz w:val="18"/>
            <w:szCs w:val="18"/>
            <w:lang w:val="en-IN" w:eastAsia="en-IN" w:bidi="te-IN"/>
          </w:rPr>
          <w:t>https://developers.google.com/protocol-buffers/docs/proto</w:t>
        </w:r>
      </w:hyperlink>
    </w:p>
    <w:p w14:paraId="06C75E7B" w14:textId="77777777" w:rsidR="00C9004B" w:rsidRPr="00B760BB" w:rsidRDefault="00C9004B" w:rsidP="00C9004B">
      <w:pPr>
        <w:pStyle w:val="NormalWeb"/>
        <w:spacing w:before="0" w:beforeAutospacing="0" w:after="0" w:afterAutospacing="0"/>
        <w:rPr>
          <w:rFonts w:asciiTheme="minorHAnsi" w:hAnsiTheme="minorHAnsi" w:cstheme="minorHAnsi"/>
          <w:i/>
          <w:sz w:val="18"/>
          <w:szCs w:val="18"/>
          <w:lang w:val="en-IN" w:eastAsia="en-IN" w:bidi="te-IN"/>
        </w:rPr>
      </w:pPr>
      <w:r w:rsidRPr="00B760BB">
        <w:rPr>
          <w:rFonts w:asciiTheme="minorHAnsi" w:hAnsiTheme="minorHAnsi" w:cstheme="minorHAnsi"/>
          <w:i/>
          <w:sz w:val="18"/>
          <w:szCs w:val="18"/>
          <w:lang w:val="en-IN" w:eastAsia="en-IN" w:bidi="te-IN"/>
        </w:rPr>
        <w:t>Example compilation and invocation</w:t>
      </w:r>
    </w:p>
    <w:p w14:paraId="29803BDF" w14:textId="77777777"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1:</w:t>
      </w:r>
      <w:r>
        <w:rPr>
          <w:rFonts w:asciiTheme="minorHAnsi" w:hAnsiTheme="minorHAnsi" w:cstheme="minorHAnsi"/>
          <w:sz w:val="18"/>
          <w:szCs w:val="18"/>
          <w:lang w:val="en-IN" w:eastAsia="en-IN" w:bidi="te-IN"/>
        </w:rPr>
        <w:t xml:space="preserve"> Define the .proto file</w:t>
      </w:r>
    </w:p>
    <w:p w14:paraId="3785B3C7" w14:textId="77777777"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p>
    <w:p w14:paraId="1F4EA400" w14:textId="77777777"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2:</w:t>
      </w:r>
      <w:r>
        <w:rPr>
          <w:rFonts w:asciiTheme="minorHAnsi" w:hAnsiTheme="minorHAnsi" w:cstheme="minorHAnsi"/>
          <w:sz w:val="18"/>
          <w:szCs w:val="18"/>
          <w:lang w:val="en-IN" w:eastAsia="en-IN" w:bidi="te-IN"/>
        </w:rPr>
        <w:t xml:space="preserve"> Generate the language code using </w:t>
      </w:r>
      <w:proofErr w:type="spellStart"/>
      <w:r>
        <w:rPr>
          <w:rFonts w:asciiTheme="minorHAnsi" w:hAnsiTheme="minorHAnsi" w:cstheme="minorHAnsi"/>
          <w:sz w:val="18"/>
          <w:szCs w:val="18"/>
          <w:lang w:val="en-IN" w:eastAsia="en-IN" w:bidi="te-IN"/>
        </w:rPr>
        <w:t>protoc</w:t>
      </w:r>
      <w:proofErr w:type="spellEnd"/>
      <w:r>
        <w:rPr>
          <w:rFonts w:asciiTheme="minorHAnsi" w:hAnsiTheme="minorHAnsi" w:cstheme="minorHAnsi"/>
          <w:sz w:val="18"/>
          <w:szCs w:val="18"/>
          <w:lang w:val="en-IN" w:eastAsia="en-IN" w:bidi="te-IN"/>
        </w:rPr>
        <w:t xml:space="preserve"> compiler</w:t>
      </w:r>
    </w:p>
    <w:p w14:paraId="26F64B26" w14:textId="77777777" w:rsidR="00C9004B" w:rsidRDefault="00C9004B" w:rsidP="00C9004B">
      <w:pPr>
        <w:pStyle w:val="NormalWeb"/>
        <w:spacing w:before="0" w:beforeAutospacing="0" w:after="0" w:afterAutospacing="0"/>
        <w:rPr>
          <w:rFonts w:asciiTheme="minorHAnsi" w:hAnsiTheme="minorHAnsi" w:cstheme="minorHAnsi"/>
          <w:b/>
          <w:sz w:val="18"/>
          <w:szCs w:val="18"/>
          <w:lang w:val="en-IN" w:eastAsia="en-IN" w:bidi="te-IN"/>
        </w:rPr>
      </w:pPr>
    </w:p>
    <w:p w14:paraId="51ADBEA8" w14:textId="77777777"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3:</w:t>
      </w:r>
      <w:r>
        <w:rPr>
          <w:rFonts w:asciiTheme="minorHAnsi" w:hAnsiTheme="minorHAnsi" w:cstheme="minorHAnsi"/>
          <w:sz w:val="18"/>
          <w:szCs w:val="18"/>
          <w:lang w:val="en-IN" w:eastAsia="en-IN" w:bidi="te-IN"/>
        </w:rPr>
        <w:t xml:space="preserve"> Include the autogenerated code for both serialization and de-serialization</w:t>
      </w:r>
    </w:p>
    <w:p w14:paraId="1178024F" w14:textId="77777777" w:rsidR="00C9004B" w:rsidRDefault="00C9004B" w:rsidP="00C9004B">
      <w:pPr>
        <w:pStyle w:val="NormalWeb"/>
        <w:spacing w:before="0" w:beforeAutospacing="0" w:after="0" w:afterAutospacing="0"/>
        <w:rPr>
          <w:rFonts w:asciiTheme="minorHAnsi" w:hAnsiTheme="minorHAnsi" w:cstheme="minorHAnsi"/>
          <w:b/>
          <w:sz w:val="18"/>
          <w:szCs w:val="18"/>
          <w:lang w:val="en-IN" w:eastAsia="en-IN" w:bidi="te-IN"/>
        </w:rPr>
      </w:pPr>
    </w:p>
    <w:p w14:paraId="43FD4AEB" w14:textId="77777777"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4:</w:t>
      </w:r>
      <w:r>
        <w:rPr>
          <w:rFonts w:asciiTheme="minorHAnsi" w:hAnsiTheme="minorHAnsi" w:cstheme="minorHAnsi"/>
          <w:sz w:val="18"/>
          <w:szCs w:val="18"/>
          <w:lang w:val="en-IN" w:eastAsia="en-IN" w:bidi="te-IN"/>
        </w:rPr>
        <w:t xml:space="preserve"> Invoke the generated API. Output will be a buffer with serialization or de-serialized data.</w:t>
      </w:r>
    </w:p>
    <w:p w14:paraId="672FF861" w14:textId="77777777" w:rsidR="00C9004B" w:rsidRP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p>
    <w:p w14:paraId="3658875E" w14:textId="77777777" w:rsidR="00FE05B3" w:rsidRDefault="00FE05B3">
      <w:pPr>
        <w:pStyle w:val="Heading1"/>
        <w:numPr>
          <w:ilvl w:val="0"/>
          <w:numId w:val="3"/>
        </w:numPr>
        <w:ind w:hanging="432"/>
      </w:pPr>
      <w:bookmarkStart w:id="27" w:name="_Toc528317638"/>
      <w:r>
        <w:t>Creating a New Data Attribute</w:t>
      </w:r>
      <w:r w:rsidR="00AE3359">
        <w:t xml:space="preserve"> in Future</w:t>
      </w:r>
      <w:bookmarkEnd w:id="27"/>
    </w:p>
    <w:p w14:paraId="7D4DEAB9" w14:textId="77777777" w:rsidR="00596E47" w:rsidRDefault="00596E47" w:rsidP="00596E47">
      <w:r>
        <w:t>Creating new data attributes is really simple in this framework</w:t>
      </w:r>
    </w:p>
    <w:p w14:paraId="3132C9A6" w14:textId="77777777" w:rsidR="00596E47" w:rsidRDefault="00596E47" w:rsidP="00596E47">
      <w:r>
        <w:t xml:space="preserve">For </w:t>
      </w:r>
      <w:proofErr w:type="spellStart"/>
      <w:r>
        <w:t>eg</w:t>
      </w:r>
      <w:proofErr w:type="spellEnd"/>
      <w:r>
        <w:t>. A new data attribute FOO_STATS need to introduced. Note that FOO_STATS is the qualifier for the group of stat like PORT_STATS.</w:t>
      </w:r>
    </w:p>
    <w:p w14:paraId="046EA453" w14:textId="77777777" w:rsidR="00596E47" w:rsidRDefault="00596E47" w:rsidP="00596E47">
      <w:pPr>
        <w:pStyle w:val="NormalWeb"/>
        <w:spacing w:before="0" w:beforeAutospacing="0" w:after="0" w:afterAutospacing="0"/>
        <w:rPr>
          <w:rFonts w:asciiTheme="minorHAnsi" w:hAnsiTheme="minorHAnsi"/>
          <w:sz w:val="18"/>
          <w:szCs w:val="18"/>
          <w:lang w:val="en-IN" w:eastAsia="en-IN" w:bidi="te-IN"/>
        </w:rPr>
      </w:pPr>
      <w:r>
        <w:rPr>
          <w:rFonts w:asciiTheme="minorHAnsi" w:hAnsiTheme="minorHAnsi"/>
          <w:sz w:val="18"/>
          <w:szCs w:val="18"/>
          <w:lang w:val="en-IN" w:eastAsia="en-IN" w:bidi="te-IN"/>
        </w:rPr>
        <w:t xml:space="preserve">Step 1. </w:t>
      </w:r>
    </w:p>
    <w:p w14:paraId="23A2AE6A" w14:textId="77777777" w:rsidR="00596E47" w:rsidRDefault="00596E47" w:rsidP="00596E47">
      <w:pPr>
        <w:pStyle w:val="NormalWeb"/>
        <w:spacing w:before="0" w:beforeAutospacing="0" w:after="0" w:afterAutospacing="0"/>
        <w:ind w:left="432"/>
        <w:rPr>
          <w:rFonts w:asciiTheme="minorHAnsi" w:hAnsiTheme="minorHAnsi" w:cs="Menlo"/>
          <w:sz w:val="18"/>
          <w:szCs w:val="18"/>
        </w:rPr>
      </w:pPr>
      <w:r>
        <w:rPr>
          <w:rFonts w:asciiTheme="minorHAnsi" w:hAnsiTheme="minorHAnsi"/>
          <w:sz w:val="18"/>
          <w:szCs w:val="18"/>
          <w:lang w:val="en-IN" w:eastAsia="en-IN" w:bidi="te-IN"/>
        </w:rPr>
        <w:t xml:space="preserve">Add a new </w:t>
      </w:r>
      <w:proofErr w:type="spellStart"/>
      <w:r>
        <w:rPr>
          <w:rFonts w:asciiTheme="minorHAnsi" w:hAnsiTheme="minorHAnsi"/>
          <w:sz w:val="18"/>
          <w:szCs w:val="18"/>
          <w:lang w:val="en-IN" w:eastAsia="en-IN" w:bidi="te-IN"/>
        </w:rPr>
        <w:t>enum</w:t>
      </w:r>
      <w:proofErr w:type="spellEnd"/>
      <w:r>
        <w:rPr>
          <w:rFonts w:asciiTheme="minorHAnsi" w:hAnsiTheme="minorHAnsi"/>
          <w:sz w:val="18"/>
          <w:szCs w:val="18"/>
          <w:lang w:val="en-IN" w:eastAsia="en-IN" w:bidi="te-IN"/>
        </w:rPr>
        <w:t xml:space="preserve"> type in </w:t>
      </w:r>
      <w:r w:rsidRPr="00596E47">
        <w:rPr>
          <w:rFonts w:asciiTheme="minorHAnsi" w:hAnsiTheme="minorHAnsi" w:cs="Menlo"/>
          <w:sz w:val="18"/>
          <w:szCs w:val="18"/>
        </w:rPr>
        <w:t>“</w:t>
      </w:r>
      <w:proofErr w:type="spellStart"/>
      <w:r w:rsidRPr="00596E47">
        <w:rPr>
          <w:rFonts w:asciiTheme="minorHAnsi" w:hAnsiTheme="minorHAnsi" w:cs="Menlo"/>
          <w:sz w:val="18"/>
          <w:szCs w:val="18"/>
        </w:rPr>
        <w:t>sai_tam_tel_type_attr_t</w:t>
      </w:r>
      <w:proofErr w:type="spellEnd"/>
      <w:r w:rsidRPr="00596E47">
        <w:rPr>
          <w:rFonts w:asciiTheme="minorHAnsi" w:hAnsiTheme="minorHAnsi" w:cs="Menlo"/>
          <w:sz w:val="18"/>
          <w:szCs w:val="18"/>
        </w:rPr>
        <w:t>”</w:t>
      </w:r>
    </w:p>
    <w:p w14:paraId="3309DD11"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14:paraId="1C72B6BC"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@brief Foo - Collect foo information</w:t>
      </w:r>
    </w:p>
    <w:p w14:paraId="77D910CD"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14:paraId="5D6685C0"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@type bool</w:t>
      </w:r>
    </w:p>
    <w:p w14:paraId="41260B90"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@flags CREATE_AND_SET</w:t>
      </w:r>
    </w:p>
    <w:p w14:paraId="6B9673F8"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@default false</w:t>
      </w:r>
    </w:p>
    <w:p w14:paraId="05EBD713"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14:paraId="43A6AF9F"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b/>
          <w:szCs w:val="18"/>
          <w:lang w:val="en-US" w:bidi="ar-SA"/>
        </w:rPr>
      </w:pPr>
      <w:r w:rsidRPr="00596E47">
        <w:rPr>
          <w:rFonts w:asciiTheme="minorHAnsi" w:hAnsiTheme="minorHAnsi" w:cs="Menlo"/>
          <w:b/>
          <w:szCs w:val="18"/>
          <w:lang w:val="en-US" w:bidi="ar-SA"/>
        </w:rPr>
        <w:t>SAI_TAM_TEL_TYPE_ATTR_FOO_STATS,</w:t>
      </w:r>
    </w:p>
    <w:p w14:paraId="6CAC37AF" w14:textId="77777777" w:rsid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xml:space="preserve"> </w:t>
      </w:r>
    </w:p>
    <w:p w14:paraId="25E11502"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14:paraId="46EFBEE0"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lastRenderedPageBreak/>
        <w:t>* @brief End of Attributes</w:t>
      </w:r>
    </w:p>
    <w:p w14:paraId="767A6659"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14:paraId="50B54F67"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SAI_TAM_TEL_TYPE_ATTR_END,</w:t>
      </w:r>
    </w:p>
    <w:p w14:paraId="56B411FC"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p>
    <w:p w14:paraId="5522DC25"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Custom range base value */</w:t>
      </w:r>
    </w:p>
    <w:p w14:paraId="35644AFD"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SAI_TAM_TEL_TYPE_ATTR_CUSTOM_RANGE_START = 0x10000000,</w:t>
      </w:r>
    </w:p>
    <w:p w14:paraId="639D93B1"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p>
    <w:p w14:paraId="2F37C797"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End of custom range base */</w:t>
      </w:r>
    </w:p>
    <w:p w14:paraId="09F0C0FA"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SAI_TAM_TEL_TYPE_ATTR_CUSTOM_RANGE_END</w:t>
      </w:r>
    </w:p>
    <w:p w14:paraId="7427F77B" w14:textId="77777777" w:rsidR="00596E47" w:rsidRDefault="00596E47" w:rsidP="00596E47">
      <w:pPr>
        <w:pStyle w:val="NormalWeb"/>
        <w:spacing w:before="0" w:beforeAutospacing="0" w:after="0" w:afterAutospacing="0"/>
        <w:ind w:left="432"/>
        <w:rPr>
          <w:rFonts w:asciiTheme="minorHAnsi" w:hAnsiTheme="minorHAnsi" w:cs="Menlo"/>
          <w:sz w:val="18"/>
          <w:szCs w:val="18"/>
        </w:rPr>
      </w:pPr>
      <w:r w:rsidRPr="00596E47">
        <w:rPr>
          <w:rFonts w:asciiTheme="minorHAnsi" w:hAnsiTheme="minorHAnsi" w:cs="Menlo"/>
          <w:sz w:val="18"/>
          <w:szCs w:val="18"/>
        </w:rPr>
        <w:t xml:space="preserve">} </w:t>
      </w:r>
      <w:proofErr w:type="spellStart"/>
      <w:r w:rsidRPr="00596E47">
        <w:rPr>
          <w:rFonts w:asciiTheme="minorHAnsi" w:hAnsiTheme="minorHAnsi" w:cs="Menlo"/>
          <w:sz w:val="18"/>
          <w:szCs w:val="18"/>
        </w:rPr>
        <w:t>sai_tam_tel_type_attr_t</w:t>
      </w:r>
      <w:proofErr w:type="spellEnd"/>
      <w:r w:rsidRPr="00596E47">
        <w:rPr>
          <w:rFonts w:asciiTheme="minorHAnsi" w:hAnsiTheme="minorHAnsi" w:cs="Menlo"/>
          <w:sz w:val="18"/>
          <w:szCs w:val="18"/>
        </w:rPr>
        <w:t>;</w:t>
      </w:r>
    </w:p>
    <w:p w14:paraId="3C4E2085" w14:textId="77777777" w:rsidR="00596E47" w:rsidRDefault="00596E47" w:rsidP="00596E47">
      <w:pPr>
        <w:pStyle w:val="NormalWeb"/>
        <w:spacing w:before="0" w:beforeAutospacing="0" w:after="0" w:afterAutospacing="0"/>
        <w:rPr>
          <w:rFonts w:asciiTheme="minorHAnsi" w:hAnsiTheme="minorHAnsi" w:cs="Menlo"/>
          <w:sz w:val="18"/>
          <w:szCs w:val="18"/>
        </w:rPr>
      </w:pPr>
    </w:p>
    <w:p w14:paraId="1C426B74" w14:textId="77777777" w:rsidR="00596E47" w:rsidRDefault="00596E47" w:rsidP="00596E47">
      <w:pPr>
        <w:pStyle w:val="NormalWeb"/>
        <w:spacing w:before="0" w:beforeAutospacing="0" w:after="0" w:afterAutospacing="0"/>
        <w:rPr>
          <w:rFonts w:asciiTheme="minorHAnsi" w:hAnsiTheme="minorHAnsi" w:cs="Menlo"/>
          <w:sz w:val="18"/>
          <w:szCs w:val="18"/>
        </w:rPr>
      </w:pPr>
      <w:r>
        <w:rPr>
          <w:rFonts w:asciiTheme="minorHAnsi" w:hAnsiTheme="minorHAnsi" w:cs="Menlo"/>
          <w:sz w:val="18"/>
          <w:szCs w:val="18"/>
        </w:rPr>
        <w:t xml:space="preserve">Step 2: Add corresponding data set in the </w:t>
      </w:r>
      <w:proofErr w:type="spellStart"/>
      <w:r>
        <w:rPr>
          <w:rFonts w:asciiTheme="minorHAnsi" w:hAnsiTheme="minorHAnsi" w:cs="Menlo"/>
          <w:sz w:val="18"/>
          <w:szCs w:val="18"/>
        </w:rPr>
        <w:t>protobuf</w:t>
      </w:r>
      <w:proofErr w:type="spellEnd"/>
      <w:r>
        <w:rPr>
          <w:rFonts w:asciiTheme="minorHAnsi" w:hAnsiTheme="minorHAnsi" w:cs="Menlo"/>
          <w:sz w:val="18"/>
          <w:szCs w:val="18"/>
        </w:rPr>
        <w:t xml:space="preserve"> file of the data set</w:t>
      </w:r>
    </w:p>
    <w:p w14:paraId="3B211283"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560"/>
        <w:rPr>
          <w:rFonts w:asciiTheme="minorHAnsi" w:hAnsiTheme="minorHAnsi" w:cs="Menlo"/>
          <w:szCs w:val="18"/>
          <w:lang w:val="en-US" w:bidi="ar-SA"/>
        </w:rPr>
      </w:pPr>
      <w:r w:rsidRPr="00596E47">
        <w:rPr>
          <w:rFonts w:asciiTheme="minorHAnsi" w:hAnsiTheme="minorHAnsi" w:cs="Menlo"/>
          <w:szCs w:val="18"/>
          <w:lang w:val="en-US" w:bidi="ar-SA"/>
        </w:rPr>
        <w:t xml:space="preserve">message </w:t>
      </w:r>
      <w:proofErr w:type="spellStart"/>
      <w:r w:rsidRPr="00596E47">
        <w:rPr>
          <w:rFonts w:asciiTheme="minorHAnsi" w:hAnsiTheme="minorHAnsi" w:cs="Menlo"/>
          <w:szCs w:val="18"/>
          <w:lang w:val="en-US" w:bidi="ar-SA"/>
        </w:rPr>
        <w:t>InterfaceInfos</w:t>
      </w:r>
      <w:proofErr w:type="spellEnd"/>
      <w:r w:rsidRPr="00596E47">
        <w:rPr>
          <w:rFonts w:asciiTheme="minorHAnsi" w:hAnsiTheme="minorHAnsi" w:cs="Menlo"/>
          <w:szCs w:val="18"/>
          <w:lang w:val="en-US" w:bidi="ar-SA"/>
        </w:rPr>
        <w:t xml:space="preserve"> {</w:t>
      </w:r>
    </w:p>
    <w:p w14:paraId="7ED00F77"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required string </w:t>
      </w:r>
      <w:proofErr w:type="spellStart"/>
      <w:r w:rsidRPr="00596E47">
        <w:rPr>
          <w:rFonts w:asciiTheme="minorHAnsi" w:hAnsiTheme="minorHAnsi" w:cs="Menlo"/>
          <w:szCs w:val="18"/>
          <w:lang w:val="en-US" w:bidi="ar-SA"/>
        </w:rPr>
        <w:t>if_name</w:t>
      </w:r>
      <w:proofErr w:type="spellEnd"/>
      <w:r w:rsidRPr="00596E47">
        <w:rPr>
          <w:rFonts w:asciiTheme="minorHAnsi" w:hAnsiTheme="minorHAnsi" w:cs="Menlo"/>
          <w:szCs w:val="18"/>
          <w:lang w:val="en-US" w:bidi="ar-SA"/>
        </w:rPr>
        <w:t xml:space="preserve">                = 1 [(</w:t>
      </w:r>
      <w:proofErr w:type="spellStart"/>
      <w:r w:rsidRPr="00596E47">
        <w:rPr>
          <w:rFonts w:asciiTheme="minorHAnsi" w:hAnsiTheme="minorHAnsi" w:cs="Menlo"/>
          <w:szCs w:val="18"/>
          <w:lang w:val="en-US" w:bidi="ar-SA"/>
        </w:rPr>
        <w:t>telemetry_options</w:t>
      </w:r>
      <w:proofErr w:type="spellEnd"/>
      <w:r w:rsidRPr="00596E47">
        <w:rPr>
          <w:rFonts w:asciiTheme="minorHAnsi" w:hAnsiTheme="minorHAnsi" w:cs="Menlo"/>
          <w:szCs w:val="18"/>
          <w:lang w:val="en-US" w:bidi="ar-SA"/>
        </w:rPr>
        <w:t>).</w:t>
      </w:r>
      <w:proofErr w:type="spellStart"/>
      <w:r w:rsidRPr="00596E47">
        <w:rPr>
          <w:rFonts w:asciiTheme="minorHAnsi" w:hAnsiTheme="minorHAnsi" w:cs="Menlo"/>
          <w:szCs w:val="18"/>
          <w:lang w:val="en-US" w:bidi="ar-SA"/>
        </w:rPr>
        <w:t>is_key</w:t>
      </w:r>
      <w:proofErr w:type="spellEnd"/>
      <w:r w:rsidRPr="00596E47">
        <w:rPr>
          <w:rFonts w:asciiTheme="minorHAnsi" w:hAnsiTheme="minorHAnsi" w:cs="Menlo"/>
          <w:szCs w:val="18"/>
          <w:lang w:val="en-US" w:bidi="ar-SA"/>
        </w:rPr>
        <w:t xml:space="preserve"> = true];</w:t>
      </w:r>
    </w:p>
    <w:p w14:paraId="0EEE4D4E"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required uint64 </w:t>
      </w:r>
      <w:proofErr w:type="spellStart"/>
      <w:r w:rsidRPr="00596E47">
        <w:rPr>
          <w:rFonts w:asciiTheme="minorHAnsi" w:hAnsiTheme="minorHAnsi" w:cs="Menlo"/>
          <w:szCs w:val="18"/>
          <w:lang w:val="en-US" w:bidi="ar-SA"/>
        </w:rPr>
        <w:t>init_time</w:t>
      </w:r>
      <w:proofErr w:type="spellEnd"/>
      <w:r w:rsidRPr="00596E47">
        <w:rPr>
          <w:rFonts w:asciiTheme="minorHAnsi" w:hAnsiTheme="minorHAnsi" w:cs="Menlo"/>
          <w:szCs w:val="18"/>
          <w:lang w:val="en-US" w:bidi="ar-SA"/>
        </w:rPr>
        <w:t xml:space="preserve">              = </w:t>
      </w:r>
      <w:proofErr w:type="gramStart"/>
      <w:r w:rsidRPr="00596E47">
        <w:rPr>
          <w:rFonts w:asciiTheme="minorHAnsi" w:hAnsiTheme="minorHAnsi" w:cs="Menlo"/>
          <w:szCs w:val="18"/>
          <w:lang w:val="en-US" w:bidi="ar-SA"/>
        </w:rPr>
        <w:t xml:space="preserve">2;   </w:t>
      </w:r>
      <w:proofErr w:type="gramEnd"/>
      <w:r w:rsidRPr="00596E47">
        <w:rPr>
          <w:rFonts w:asciiTheme="minorHAnsi" w:hAnsiTheme="minorHAnsi" w:cs="Menlo"/>
          <w:szCs w:val="18"/>
          <w:lang w:val="en-US" w:bidi="ar-SA"/>
        </w:rPr>
        <w:t xml:space="preserve">  // time when if/stats last reset</w:t>
      </w:r>
    </w:p>
    <w:p w14:paraId="67187396"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14:paraId="301741EC"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Internal Port ID</w:t>
      </w:r>
    </w:p>
    <w:p w14:paraId="0748BAF4"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uint32 </w:t>
      </w:r>
      <w:proofErr w:type="spellStart"/>
      <w:r w:rsidRPr="00596E47">
        <w:rPr>
          <w:rFonts w:asciiTheme="minorHAnsi" w:hAnsiTheme="minorHAnsi" w:cs="Menlo"/>
          <w:szCs w:val="18"/>
          <w:lang w:val="en-US" w:bidi="ar-SA"/>
        </w:rPr>
        <w:t>if_pid</w:t>
      </w:r>
      <w:proofErr w:type="spellEnd"/>
      <w:r w:rsidRPr="00596E47">
        <w:rPr>
          <w:rFonts w:asciiTheme="minorHAnsi" w:hAnsiTheme="minorHAnsi" w:cs="Menlo"/>
          <w:szCs w:val="18"/>
          <w:lang w:val="en-US" w:bidi="ar-SA"/>
        </w:rPr>
        <w:t xml:space="preserve">                 = 3;</w:t>
      </w:r>
    </w:p>
    <w:p w14:paraId="0C38C94F"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14:paraId="798F84AF"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SNMP Index</w:t>
      </w:r>
    </w:p>
    <w:p w14:paraId="11E21521"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uint32 </w:t>
      </w:r>
      <w:proofErr w:type="spellStart"/>
      <w:r w:rsidRPr="00596E47">
        <w:rPr>
          <w:rFonts w:asciiTheme="minorHAnsi" w:hAnsiTheme="minorHAnsi" w:cs="Menlo"/>
          <w:szCs w:val="18"/>
          <w:lang w:val="en-US" w:bidi="ar-SA"/>
        </w:rPr>
        <w:t>snmp_if_index</w:t>
      </w:r>
      <w:proofErr w:type="spellEnd"/>
      <w:r w:rsidRPr="00596E47">
        <w:rPr>
          <w:rFonts w:asciiTheme="minorHAnsi" w:hAnsiTheme="minorHAnsi" w:cs="Menlo"/>
          <w:szCs w:val="18"/>
          <w:lang w:val="en-US" w:bidi="ar-SA"/>
        </w:rPr>
        <w:t xml:space="preserve">          = 4;</w:t>
      </w:r>
    </w:p>
    <w:p w14:paraId="295147AA"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14:paraId="2E3712D6"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name of parent for lag interface, if applicable</w:t>
      </w:r>
    </w:p>
    <w:p w14:paraId="11DA5990"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string </w:t>
      </w:r>
      <w:proofErr w:type="spellStart"/>
      <w:r w:rsidRPr="00596E47">
        <w:rPr>
          <w:rFonts w:asciiTheme="minorHAnsi" w:hAnsiTheme="minorHAnsi" w:cs="Menlo"/>
          <w:szCs w:val="18"/>
          <w:lang w:val="en-US" w:bidi="ar-SA"/>
        </w:rPr>
        <w:t>parent_lag_name</w:t>
      </w:r>
      <w:proofErr w:type="spellEnd"/>
      <w:r w:rsidRPr="00596E47">
        <w:rPr>
          <w:rFonts w:asciiTheme="minorHAnsi" w:hAnsiTheme="minorHAnsi" w:cs="Menlo"/>
          <w:szCs w:val="18"/>
          <w:lang w:val="en-US" w:bidi="ar-SA"/>
        </w:rPr>
        <w:t xml:space="preserve">        = 5;</w:t>
      </w:r>
    </w:p>
    <w:p w14:paraId="00AA972C"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14:paraId="2B762CC1"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ingress traffic stats</w:t>
      </w:r>
    </w:p>
    <w:p w14:paraId="6F9FC3AD"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w:t>
      </w:r>
      <w:proofErr w:type="spellStart"/>
      <w:r w:rsidRPr="00596E47">
        <w:rPr>
          <w:rFonts w:asciiTheme="minorHAnsi" w:hAnsiTheme="minorHAnsi" w:cs="Menlo"/>
          <w:szCs w:val="18"/>
          <w:lang w:val="en-US" w:bidi="ar-SA"/>
        </w:rPr>
        <w:t>InterfaceStats</w:t>
      </w:r>
      <w:proofErr w:type="spellEnd"/>
      <w:r w:rsidRPr="00596E47">
        <w:rPr>
          <w:rFonts w:asciiTheme="minorHAnsi" w:hAnsiTheme="minorHAnsi" w:cs="Menlo"/>
          <w:szCs w:val="18"/>
          <w:lang w:val="en-US" w:bidi="ar-SA"/>
        </w:rPr>
        <w:t xml:space="preserve"> </w:t>
      </w:r>
      <w:proofErr w:type="spellStart"/>
      <w:r w:rsidRPr="00596E47">
        <w:rPr>
          <w:rFonts w:asciiTheme="minorHAnsi" w:hAnsiTheme="minorHAnsi" w:cs="Menlo"/>
          <w:szCs w:val="18"/>
          <w:lang w:val="en-US" w:bidi="ar-SA"/>
        </w:rPr>
        <w:t>ingress_</w:t>
      </w:r>
      <w:proofErr w:type="gramStart"/>
      <w:r w:rsidRPr="00596E47">
        <w:rPr>
          <w:rFonts w:asciiTheme="minorHAnsi" w:hAnsiTheme="minorHAnsi" w:cs="Menlo"/>
          <w:szCs w:val="18"/>
          <w:lang w:val="en-US" w:bidi="ar-SA"/>
        </w:rPr>
        <w:t>stats</w:t>
      </w:r>
      <w:proofErr w:type="spellEnd"/>
      <w:r w:rsidRPr="00596E47">
        <w:rPr>
          <w:rFonts w:asciiTheme="minorHAnsi" w:hAnsiTheme="minorHAnsi" w:cs="Menlo"/>
          <w:szCs w:val="18"/>
          <w:lang w:val="en-US" w:bidi="ar-SA"/>
        </w:rPr>
        <w:t xml:space="preserve">  =</w:t>
      </w:r>
      <w:proofErr w:type="gramEnd"/>
      <w:r w:rsidRPr="00596E47">
        <w:rPr>
          <w:rFonts w:asciiTheme="minorHAnsi" w:hAnsiTheme="minorHAnsi" w:cs="Menlo"/>
          <w:szCs w:val="18"/>
          <w:lang w:val="en-US" w:bidi="ar-SA"/>
        </w:rPr>
        <w:t xml:space="preserve"> 6;</w:t>
      </w:r>
    </w:p>
    <w:p w14:paraId="5F22A7D7"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14:paraId="4F8DB933"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b/>
          <w:szCs w:val="18"/>
          <w:lang w:val="en-US" w:bidi="ar-SA"/>
        </w:rPr>
      </w:pPr>
      <w:r w:rsidRPr="00596E47">
        <w:rPr>
          <w:rFonts w:asciiTheme="minorHAnsi" w:hAnsiTheme="minorHAnsi" w:cs="Menlo"/>
          <w:b/>
          <w:szCs w:val="18"/>
          <w:lang w:val="en-US" w:bidi="ar-SA"/>
        </w:rPr>
        <w:t>// FOO Stats</w:t>
      </w:r>
    </w:p>
    <w:p w14:paraId="0B06A80E" w14:textId="77777777" w:rsidR="00596E47" w:rsidRPr="00596E47" w:rsidRDefault="00596E47" w:rsidP="00596E47">
      <w:pPr>
        <w:pStyle w:val="NormalWeb"/>
        <w:spacing w:before="0" w:beforeAutospacing="0" w:after="0" w:afterAutospacing="0"/>
        <w:ind w:left="720"/>
        <w:rPr>
          <w:rFonts w:asciiTheme="minorHAnsi" w:hAnsiTheme="minorHAnsi" w:cs="Menlo"/>
          <w:b/>
          <w:sz w:val="18"/>
          <w:szCs w:val="18"/>
        </w:rPr>
      </w:pPr>
      <w:r w:rsidRPr="00596E47">
        <w:rPr>
          <w:rFonts w:asciiTheme="minorHAnsi" w:hAnsiTheme="minorHAnsi" w:cs="Menlo"/>
          <w:b/>
          <w:sz w:val="18"/>
          <w:szCs w:val="18"/>
        </w:rPr>
        <w:t xml:space="preserve">optional </w:t>
      </w:r>
      <w:proofErr w:type="spellStart"/>
      <w:r w:rsidRPr="00596E47">
        <w:rPr>
          <w:rFonts w:asciiTheme="minorHAnsi" w:hAnsiTheme="minorHAnsi" w:cs="Menlo"/>
          <w:b/>
          <w:sz w:val="18"/>
          <w:szCs w:val="18"/>
        </w:rPr>
        <w:t>FooStats</w:t>
      </w:r>
      <w:proofErr w:type="spellEnd"/>
      <w:r w:rsidRPr="00596E47">
        <w:rPr>
          <w:rFonts w:asciiTheme="minorHAnsi" w:hAnsiTheme="minorHAnsi" w:cs="Menlo"/>
          <w:b/>
          <w:sz w:val="18"/>
          <w:szCs w:val="18"/>
        </w:rPr>
        <w:t xml:space="preserve"> </w:t>
      </w:r>
      <w:proofErr w:type="spellStart"/>
      <w:r w:rsidRPr="00596E47">
        <w:rPr>
          <w:rFonts w:asciiTheme="minorHAnsi" w:hAnsiTheme="minorHAnsi" w:cs="Menlo"/>
          <w:b/>
          <w:sz w:val="18"/>
          <w:szCs w:val="18"/>
        </w:rPr>
        <w:t>foo_stats</w:t>
      </w:r>
      <w:proofErr w:type="spellEnd"/>
      <w:r w:rsidRPr="00596E47">
        <w:rPr>
          <w:rFonts w:asciiTheme="minorHAnsi" w:hAnsiTheme="minorHAnsi" w:cs="Menlo"/>
          <w:b/>
          <w:sz w:val="18"/>
          <w:szCs w:val="18"/>
        </w:rPr>
        <w:t xml:space="preserve">          = 7;</w:t>
      </w:r>
    </w:p>
    <w:p w14:paraId="1969E25A" w14:textId="77777777" w:rsidR="00596E47" w:rsidRDefault="00596E47" w:rsidP="00596E47">
      <w:pPr>
        <w:pStyle w:val="NormalWeb"/>
        <w:spacing w:before="0" w:beforeAutospacing="0" w:after="0" w:afterAutospacing="0"/>
        <w:ind w:left="720"/>
        <w:rPr>
          <w:rFonts w:asciiTheme="minorHAnsi" w:hAnsiTheme="minorHAnsi" w:cs="Menlo"/>
          <w:sz w:val="18"/>
          <w:szCs w:val="18"/>
        </w:rPr>
      </w:pPr>
      <w:r>
        <w:rPr>
          <w:rFonts w:asciiTheme="minorHAnsi" w:hAnsiTheme="minorHAnsi" w:cs="Menlo"/>
          <w:sz w:val="18"/>
          <w:szCs w:val="18"/>
        </w:rPr>
        <w:t>…</w:t>
      </w:r>
    </w:p>
    <w:p w14:paraId="0E1D5231" w14:textId="77777777" w:rsidR="00596E47" w:rsidRDefault="00596E47" w:rsidP="00596E47">
      <w:pPr>
        <w:pStyle w:val="NormalWeb"/>
        <w:spacing w:before="0" w:beforeAutospacing="0" w:after="0" w:afterAutospacing="0"/>
        <w:ind w:left="432"/>
        <w:rPr>
          <w:rFonts w:asciiTheme="minorHAnsi" w:hAnsiTheme="minorHAnsi" w:cs="Menlo"/>
          <w:sz w:val="18"/>
          <w:szCs w:val="18"/>
        </w:rPr>
      </w:pPr>
      <w:r>
        <w:rPr>
          <w:rFonts w:asciiTheme="minorHAnsi" w:hAnsiTheme="minorHAnsi" w:cs="Menlo"/>
          <w:sz w:val="18"/>
          <w:szCs w:val="18"/>
        </w:rPr>
        <w:t>}</w:t>
      </w:r>
    </w:p>
    <w:p w14:paraId="15E6DDD2" w14:textId="77777777" w:rsidR="00596E47" w:rsidRDefault="00596E47" w:rsidP="00596E47">
      <w:pPr>
        <w:pStyle w:val="NormalWeb"/>
        <w:spacing w:before="0" w:beforeAutospacing="0" w:after="0" w:afterAutospacing="0"/>
        <w:ind w:left="432"/>
        <w:rPr>
          <w:rFonts w:asciiTheme="minorHAnsi" w:hAnsiTheme="minorHAnsi" w:cs="Menlo"/>
          <w:sz w:val="18"/>
          <w:szCs w:val="18"/>
        </w:rPr>
      </w:pPr>
    </w:p>
    <w:p w14:paraId="54D887B9" w14:textId="77777777" w:rsidR="00596E47" w:rsidRDefault="00596E47" w:rsidP="00596E47">
      <w:pPr>
        <w:pStyle w:val="NormalWeb"/>
        <w:spacing w:before="0" w:beforeAutospacing="0" w:after="0" w:afterAutospacing="0"/>
        <w:rPr>
          <w:rFonts w:asciiTheme="minorHAnsi" w:hAnsiTheme="minorHAnsi" w:cs="Menlo"/>
          <w:sz w:val="18"/>
          <w:szCs w:val="18"/>
        </w:rPr>
      </w:pPr>
      <w:r>
        <w:rPr>
          <w:rFonts w:asciiTheme="minorHAnsi" w:hAnsiTheme="minorHAnsi" w:cs="Menlo"/>
          <w:sz w:val="18"/>
          <w:szCs w:val="18"/>
        </w:rPr>
        <w:t>Step 3: Recompile the proto file to generate accessor functions</w:t>
      </w:r>
    </w:p>
    <w:p w14:paraId="11DB9429" w14:textId="77777777" w:rsidR="00596E47" w:rsidRDefault="00596E47" w:rsidP="00596E47">
      <w:pPr>
        <w:pStyle w:val="NormalWeb"/>
        <w:spacing w:before="0" w:beforeAutospacing="0" w:after="0" w:afterAutospacing="0"/>
        <w:rPr>
          <w:rFonts w:asciiTheme="minorHAnsi" w:hAnsiTheme="minorHAnsi" w:cs="Menlo"/>
          <w:sz w:val="18"/>
          <w:szCs w:val="18"/>
        </w:rPr>
      </w:pPr>
    </w:p>
    <w:p w14:paraId="2FCF951B" w14:textId="77777777" w:rsidR="00596E47" w:rsidRPr="00596E47" w:rsidRDefault="00596E47" w:rsidP="00596E47">
      <w:pPr>
        <w:pStyle w:val="NormalWeb"/>
        <w:spacing w:before="0" w:beforeAutospacing="0" w:after="0" w:afterAutospacing="0"/>
        <w:rPr>
          <w:rFonts w:asciiTheme="minorHAnsi" w:hAnsiTheme="minorHAnsi"/>
          <w:sz w:val="18"/>
          <w:szCs w:val="18"/>
          <w:lang w:val="en-IN" w:eastAsia="en-IN" w:bidi="te-IN"/>
        </w:rPr>
      </w:pPr>
      <w:r>
        <w:rPr>
          <w:rFonts w:asciiTheme="minorHAnsi" w:hAnsiTheme="minorHAnsi" w:cs="Menlo"/>
          <w:sz w:val="18"/>
          <w:szCs w:val="18"/>
        </w:rPr>
        <w:t>Now the serialization and de-serialization accessor functions can be used to send or get the data.</w:t>
      </w:r>
    </w:p>
    <w:p w14:paraId="4997E6BA" w14:textId="77777777" w:rsidR="007B7EEF" w:rsidRDefault="007B7EEF">
      <w:pPr>
        <w:pStyle w:val="Heading1"/>
        <w:numPr>
          <w:ilvl w:val="0"/>
          <w:numId w:val="3"/>
        </w:numPr>
        <w:ind w:hanging="432"/>
      </w:pPr>
      <w:bookmarkStart w:id="28" w:name="_Toc528317639"/>
      <w:r>
        <w:t>Marking the Telemetry Traffic</w:t>
      </w:r>
    </w:p>
    <w:p w14:paraId="637B5711" w14:textId="77777777" w:rsidR="00341661" w:rsidRDefault="00341661" w:rsidP="00341661">
      <w:r>
        <w:t xml:space="preserve">Telemetry traffic need to be marked with a DSCP code point to differentiate it with the network traffic. DSCP code point may be used to differentiate different class of Telemetry traffic itself as well. Spec provides two methods to mark the traffic. One is to mark all the traffic destined to a collector instance. Second is to mark different data attribute itself. Marking for all the traffic is a mandatory attribute. Marking of the data attribute is </w:t>
      </w:r>
      <w:r w:rsidR="003366CB">
        <w:t>optional and acts as an override.</w:t>
      </w:r>
    </w:p>
    <w:p w14:paraId="0DC81DCA" w14:textId="77777777" w:rsidR="00341661" w:rsidRDefault="00341661" w:rsidP="00341661">
      <w:r>
        <w:t>There are two use models proposed in the spec</w:t>
      </w:r>
      <w:r w:rsidR="003366CB">
        <w:t xml:space="preserve">. This spec </w:t>
      </w:r>
      <w:r w:rsidR="00F65E1C">
        <w:t>recommends (not mandates) Use Model 2 for operational efficiency.</w:t>
      </w:r>
    </w:p>
    <w:p w14:paraId="512B9677" w14:textId="77777777" w:rsidR="00341661" w:rsidRPr="003366CB" w:rsidRDefault="00341661" w:rsidP="00341661">
      <w:pPr>
        <w:pStyle w:val="ListParagraph"/>
        <w:numPr>
          <w:ilvl w:val="1"/>
          <w:numId w:val="3"/>
        </w:numPr>
        <w:rPr>
          <w:sz w:val="22"/>
        </w:rPr>
      </w:pPr>
      <w:r w:rsidRPr="003366CB">
        <w:rPr>
          <w:sz w:val="22"/>
        </w:rPr>
        <w:t>Use Model 1: Data Based Marking</w:t>
      </w:r>
    </w:p>
    <w:p w14:paraId="10382308" w14:textId="77777777" w:rsidR="00341661" w:rsidRDefault="00341661" w:rsidP="00341661">
      <w:pPr>
        <w:pStyle w:val="ListParagraph"/>
        <w:ind w:left="576"/>
      </w:pPr>
      <w:r>
        <w:t xml:space="preserve">Data attribute itself can be marked for a DSCP code point. </w:t>
      </w:r>
      <w:r w:rsidR="003366CB">
        <w:t>This model provides fine granularity for specifying the marking on a per data attribute level but puts the burden of creating a DSCP code point group for packing the same class of messages in single packet on the chip or SAI driver (where serialization and packetization function is performed).</w:t>
      </w:r>
    </w:p>
    <w:p w14:paraId="54A4AE8A" w14:textId="77777777" w:rsidR="003366CB" w:rsidRDefault="003366CB" w:rsidP="00341661">
      <w:pPr>
        <w:pStyle w:val="ListParagraph"/>
        <w:ind w:left="576"/>
      </w:pPr>
      <w:r>
        <w:t>This model also puts burden on the collector to differentiate different class of traffic as it will be appearing on a single listener socket.</w:t>
      </w:r>
    </w:p>
    <w:p w14:paraId="4CC8CCA8" w14:textId="77777777" w:rsidR="003366CB" w:rsidRDefault="003366CB" w:rsidP="00341661">
      <w:pPr>
        <w:pStyle w:val="ListParagraph"/>
        <w:ind w:left="576"/>
      </w:pPr>
      <w:r>
        <w:t>In this model NOS will create single collector instance and multiple DSCP marking for data attributes. Any data attribute not marked with DSCP code point will inherit the DSCP code point specified for collector instance.</w:t>
      </w:r>
    </w:p>
    <w:p w14:paraId="4E6031C8" w14:textId="77777777" w:rsidR="003366CB" w:rsidRDefault="003366CB" w:rsidP="00341661">
      <w:pPr>
        <w:pStyle w:val="ListParagraph"/>
        <w:ind w:left="576"/>
      </w:pPr>
    </w:p>
    <w:p w14:paraId="5B629CF2" w14:textId="77777777" w:rsidR="00341661" w:rsidRPr="00F65E1C" w:rsidRDefault="00341661" w:rsidP="00341661">
      <w:pPr>
        <w:pStyle w:val="ListParagraph"/>
        <w:numPr>
          <w:ilvl w:val="1"/>
          <w:numId w:val="3"/>
        </w:numPr>
        <w:rPr>
          <w:sz w:val="22"/>
        </w:rPr>
      </w:pPr>
      <w:r w:rsidRPr="00F65E1C">
        <w:rPr>
          <w:sz w:val="22"/>
        </w:rPr>
        <w:t xml:space="preserve">User Model 2: Session Based Marking </w:t>
      </w:r>
    </w:p>
    <w:p w14:paraId="712BE134" w14:textId="77777777" w:rsidR="003366CB" w:rsidRDefault="003366CB" w:rsidP="003366CB">
      <w:pPr>
        <w:pStyle w:val="ListParagraph"/>
        <w:ind w:left="576"/>
      </w:pPr>
      <w:r>
        <w:t>DSCP code point is specified for a collector instance. This model provides coarse granularity for ease of configuration and deployment. All the traffic destined to a collector instance will be marked by the corresponding DSCP code point.</w:t>
      </w:r>
    </w:p>
    <w:p w14:paraId="3B6B7A4F" w14:textId="77777777" w:rsidR="003366CB" w:rsidRDefault="003366CB" w:rsidP="003366CB">
      <w:pPr>
        <w:pStyle w:val="ListParagraph"/>
        <w:ind w:left="576"/>
      </w:pPr>
      <w:r>
        <w:t>Collector subsystem is typically provisioned with multiple listener sockets where each listener socket maps to a DSCP code point.</w:t>
      </w:r>
    </w:p>
    <w:p w14:paraId="253FEA43" w14:textId="77777777" w:rsidR="003366CB" w:rsidRDefault="003366CB" w:rsidP="003366CB">
      <w:pPr>
        <w:pStyle w:val="ListParagraph"/>
        <w:ind w:left="576"/>
      </w:pPr>
      <w:r>
        <w:t xml:space="preserve">For example </w:t>
      </w:r>
    </w:p>
    <w:p w14:paraId="200AE3B5" w14:textId="77777777" w:rsidR="003366CB" w:rsidRDefault="003366CB" w:rsidP="003366CB">
      <w:pPr>
        <w:pStyle w:val="ListParagraph"/>
        <w:ind w:left="576"/>
      </w:pPr>
      <w:r>
        <w:t>DSCP CP-X can be mapped to a DPORT-X in collector instance-X</w:t>
      </w:r>
    </w:p>
    <w:p w14:paraId="5CCE68A6" w14:textId="77777777" w:rsidR="003366CB" w:rsidRDefault="003366CB" w:rsidP="003366CB">
      <w:pPr>
        <w:pStyle w:val="ListParagraph"/>
        <w:ind w:left="576"/>
      </w:pPr>
      <w:r>
        <w:t>DSCP CP-Y can be mapped to a DPORT-Y in collector instance-Y</w:t>
      </w:r>
    </w:p>
    <w:p w14:paraId="75919699" w14:textId="77777777" w:rsidR="003366CB" w:rsidRDefault="003366CB" w:rsidP="003366CB">
      <w:pPr>
        <w:pStyle w:val="ListParagraph"/>
        <w:ind w:left="576"/>
      </w:pPr>
      <w:r>
        <w:t>Rest of the tuple (SIP, DIP, Proto, SPORT) remains same.</w:t>
      </w:r>
    </w:p>
    <w:p w14:paraId="6D4B53CE" w14:textId="77777777" w:rsidR="003366CB" w:rsidRDefault="003366CB" w:rsidP="003366CB">
      <w:pPr>
        <w:pStyle w:val="ListParagraph"/>
        <w:ind w:left="576"/>
      </w:pPr>
    </w:p>
    <w:p w14:paraId="7DDAF926" w14:textId="77777777" w:rsidR="003366CB" w:rsidRDefault="003366CB" w:rsidP="003366CB">
      <w:pPr>
        <w:pStyle w:val="ListParagraph"/>
        <w:ind w:left="576"/>
      </w:pPr>
      <w:r>
        <w:t>This allows collector subsystem to scale by allowing to allocate more memory or pinning a CPU for a given DSCP CP.</w:t>
      </w:r>
    </w:p>
    <w:p w14:paraId="5495159F" w14:textId="77777777" w:rsidR="003366CB" w:rsidRDefault="003366CB" w:rsidP="003366CB">
      <w:pPr>
        <w:pStyle w:val="ListParagraph"/>
        <w:ind w:left="576"/>
      </w:pPr>
      <w:r>
        <w:t>SAI Driver or chip do not need to perform any grouping of data attributes and the implementation is lot simpler.</w:t>
      </w:r>
    </w:p>
    <w:p w14:paraId="766B6779" w14:textId="77777777" w:rsidR="007B7EEF" w:rsidRPr="007B7EEF" w:rsidRDefault="007B7EEF" w:rsidP="007B7EEF">
      <w:pPr>
        <w:pStyle w:val="NormalWeb"/>
        <w:rPr>
          <w:lang w:val="en-IN" w:eastAsia="en-IN" w:bidi="te-IN"/>
        </w:rPr>
      </w:pPr>
    </w:p>
    <w:p w14:paraId="116D90AF" w14:textId="77777777" w:rsidR="007B7EEF" w:rsidRDefault="007B7EEF">
      <w:pPr>
        <w:pStyle w:val="Heading1"/>
        <w:numPr>
          <w:ilvl w:val="0"/>
          <w:numId w:val="3"/>
        </w:numPr>
        <w:ind w:hanging="432"/>
      </w:pPr>
      <w:r>
        <w:t>Events without threshold attributes</w:t>
      </w:r>
    </w:p>
    <w:p w14:paraId="335449A4" w14:textId="77777777" w:rsidR="007B7EEF" w:rsidRDefault="007B7EEF" w:rsidP="007B7EEF">
      <w:r>
        <w:t xml:space="preserve">Events should always be guarded with some threshold value else it will be a continuous stream of events, SAI_TAM_EVENT_ATTR_THRESHOLD is made as a mandatory attribute in </w:t>
      </w:r>
      <w:proofErr w:type="spellStart"/>
      <w:r>
        <w:t>sai_tam_even_attr_t</w:t>
      </w:r>
      <w:proofErr w:type="spellEnd"/>
      <w:r>
        <w:t xml:space="preserve">. But there might be some events which do not need a threshold object. For such cases this attribute should still be defined and initialized to SAI_NULL_OBJECT_ID. For </w:t>
      </w:r>
      <w:proofErr w:type="spellStart"/>
      <w:r>
        <w:t>eg</w:t>
      </w:r>
      <w:proofErr w:type="spellEnd"/>
    </w:p>
    <w:p w14:paraId="4399D7AB" w14:textId="77777777" w:rsidR="007B7EEF" w:rsidRPr="008A4EF5" w:rsidRDefault="007B7EEF" w:rsidP="007B7EEF">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[3].id = SAI_TAM_EVENT_ATTR_THRESHOLD;</w:t>
      </w:r>
    </w:p>
    <w:p w14:paraId="7FF392B5" w14:textId="77777777" w:rsidR="007B7EEF" w:rsidRPr="008A4EF5" w:rsidRDefault="007B7EEF" w:rsidP="007B7EEF">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r>
        <w:rPr>
          <w:rFonts w:asciiTheme="minorHAnsi" w:eastAsia="Times New Roman" w:hAnsiTheme="minorHAnsi" w:cs="Consolas"/>
          <w:szCs w:val="18"/>
        </w:rPr>
        <w:t>SAI_NULL_OBJECT_ID</w:t>
      </w:r>
      <w:r w:rsidRPr="008A4EF5">
        <w:rPr>
          <w:rFonts w:asciiTheme="minorHAnsi" w:eastAsia="Times New Roman" w:hAnsiTheme="minorHAnsi" w:cs="Consolas"/>
          <w:szCs w:val="18"/>
        </w:rPr>
        <w:t>;</w:t>
      </w:r>
    </w:p>
    <w:p w14:paraId="3E5036EB" w14:textId="77777777" w:rsidR="007B7EEF" w:rsidRPr="007B7EEF" w:rsidRDefault="007B7EEF" w:rsidP="007B7EEF">
      <w:pPr>
        <w:pStyle w:val="NormalWeb"/>
        <w:rPr>
          <w:lang w:val="en-IN" w:eastAsia="en-IN" w:bidi="te-IN"/>
        </w:rPr>
      </w:pPr>
    </w:p>
    <w:p w14:paraId="2657B74E" w14:textId="77777777" w:rsidR="00753777" w:rsidRDefault="00753777">
      <w:pPr>
        <w:pStyle w:val="Heading1"/>
        <w:numPr>
          <w:ilvl w:val="0"/>
          <w:numId w:val="3"/>
        </w:numPr>
        <w:ind w:hanging="432"/>
      </w:pPr>
      <w:r>
        <w:t>Creating a New Event in Future</w:t>
      </w:r>
      <w:bookmarkEnd w:id="28"/>
    </w:p>
    <w:p w14:paraId="0E1FEE53" w14:textId="77777777" w:rsidR="00753777" w:rsidRDefault="00753777" w:rsidP="00753777">
      <w:pPr>
        <w:rPr>
          <w:rFonts w:asciiTheme="minorHAnsi" w:eastAsia="Times New Roman" w:hAnsiTheme="minorHAnsi" w:cs="Consolas"/>
          <w:szCs w:val="18"/>
        </w:rPr>
      </w:pPr>
      <w:r>
        <w:t xml:space="preserve">New events can be added in the event attributes. Event actions can also be enhanced by simply adding a new event action type. For </w:t>
      </w:r>
      <w:proofErr w:type="spellStart"/>
      <w:r>
        <w:t>eg</w:t>
      </w:r>
      <w:proofErr w:type="spellEnd"/>
      <w:r>
        <w:t xml:space="preserve">. A new event of type EVENT_FOO need to created. Also lets say EVENT_FOO need to be generated based on a </w:t>
      </w:r>
      <w:r w:rsidRPr="008A4EF5">
        <w:rPr>
          <w:rFonts w:asciiTheme="minorHAnsi" w:eastAsia="Times New Roman" w:hAnsiTheme="minorHAnsi" w:cs="Consolas"/>
          <w:szCs w:val="18"/>
        </w:rPr>
        <w:t>SAI_TAM_EVENT_THRESHOLD_ATTR_RATE</w:t>
      </w:r>
      <w:r>
        <w:rPr>
          <w:rFonts w:asciiTheme="minorHAnsi" w:eastAsia="Times New Roman" w:hAnsiTheme="minorHAnsi" w:cs="Consolas"/>
          <w:szCs w:val="18"/>
        </w:rPr>
        <w:t>. This is achieved by simply in 2 steps.</w:t>
      </w:r>
    </w:p>
    <w:p w14:paraId="7A06A876" w14:textId="77777777" w:rsidR="00753777" w:rsidRDefault="00753777" w:rsidP="00753777">
      <w:pPr>
        <w:pStyle w:val="NormalWeb"/>
        <w:rPr>
          <w:rFonts w:asciiTheme="minorHAnsi" w:hAnsiTheme="minorHAnsi"/>
          <w:sz w:val="18"/>
          <w:szCs w:val="18"/>
          <w:lang w:val="en-IN" w:eastAsia="en-IN" w:bidi="te-IN"/>
        </w:rPr>
      </w:pPr>
      <w:r w:rsidRPr="00753777">
        <w:rPr>
          <w:rFonts w:asciiTheme="minorHAnsi" w:hAnsiTheme="minorHAnsi"/>
          <w:sz w:val="18"/>
          <w:szCs w:val="18"/>
          <w:lang w:val="en-IN" w:eastAsia="en-IN" w:bidi="te-IN"/>
        </w:rPr>
        <w:t xml:space="preserve">Step 1: </w:t>
      </w:r>
      <w:r>
        <w:rPr>
          <w:rFonts w:asciiTheme="minorHAnsi" w:hAnsiTheme="minorHAnsi"/>
          <w:sz w:val="18"/>
          <w:szCs w:val="18"/>
          <w:lang w:val="en-IN" w:eastAsia="en-IN" w:bidi="te-IN"/>
        </w:rPr>
        <w:t xml:space="preserve">Add EVENT_FOO in </w:t>
      </w:r>
      <w:proofErr w:type="spellStart"/>
      <w:r>
        <w:rPr>
          <w:rFonts w:asciiTheme="minorHAnsi" w:hAnsiTheme="minorHAnsi"/>
          <w:sz w:val="18"/>
          <w:szCs w:val="18"/>
          <w:lang w:val="en-IN" w:eastAsia="en-IN" w:bidi="te-IN"/>
        </w:rPr>
        <w:t>sai_tam_event_type_t</w:t>
      </w:r>
      <w:proofErr w:type="spellEnd"/>
    </w:p>
    <w:p w14:paraId="6C79AD8D" w14:textId="77777777" w:rsidR="00753777" w:rsidRDefault="00753777" w:rsidP="00753777">
      <w:pPr>
        <w:pStyle w:val="NormalWeb"/>
        <w:rPr>
          <w:rFonts w:asciiTheme="minorHAnsi" w:hAnsiTheme="minorHAnsi"/>
          <w:sz w:val="18"/>
          <w:szCs w:val="18"/>
          <w:lang w:val="en-IN" w:eastAsia="en-IN" w:bidi="te-IN"/>
        </w:rPr>
      </w:pPr>
      <w:r>
        <w:rPr>
          <w:rFonts w:asciiTheme="minorHAnsi" w:hAnsiTheme="minorHAnsi"/>
          <w:sz w:val="18"/>
          <w:szCs w:val="18"/>
          <w:lang w:val="en-IN" w:eastAsia="en-IN" w:bidi="te-IN"/>
        </w:rPr>
        <w:t xml:space="preserve">Step 2: Add EVENT_FOO in </w:t>
      </w:r>
      <w:proofErr w:type="spellStart"/>
      <w:r>
        <w:rPr>
          <w:rFonts w:asciiTheme="minorHAnsi" w:hAnsiTheme="minorHAnsi"/>
          <w:sz w:val="18"/>
          <w:szCs w:val="18"/>
          <w:lang w:val="en-IN" w:eastAsia="en-IN" w:bidi="te-IN"/>
        </w:rPr>
        <w:t>sai_tam_event.proto</w:t>
      </w:r>
      <w:proofErr w:type="spellEnd"/>
      <w:r>
        <w:rPr>
          <w:rFonts w:asciiTheme="minorHAnsi" w:hAnsiTheme="minorHAnsi"/>
          <w:sz w:val="18"/>
          <w:szCs w:val="18"/>
          <w:lang w:val="en-IN" w:eastAsia="en-IN" w:bidi="te-IN"/>
        </w:rPr>
        <w:t>.</w:t>
      </w:r>
    </w:p>
    <w:p w14:paraId="1303EFA3" w14:textId="77777777" w:rsidR="00753777" w:rsidRPr="00753777" w:rsidRDefault="00753777" w:rsidP="00753777">
      <w:pPr>
        <w:pStyle w:val="NormalWeb"/>
        <w:rPr>
          <w:rFonts w:asciiTheme="minorHAnsi" w:hAnsiTheme="minorHAnsi"/>
          <w:sz w:val="18"/>
          <w:szCs w:val="18"/>
          <w:lang w:val="en-IN" w:eastAsia="en-IN" w:bidi="te-IN"/>
        </w:rPr>
      </w:pPr>
      <w:r>
        <w:rPr>
          <w:rFonts w:asciiTheme="minorHAnsi" w:hAnsiTheme="minorHAnsi"/>
          <w:sz w:val="18"/>
          <w:szCs w:val="18"/>
          <w:lang w:val="en-IN" w:eastAsia="en-IN" w:bidi="te-IN"/>
        </w:rPr>
        <w:t xml:space="preserve">If there is a report generated in the event, format of the report is also specified in the </w:t>
      </w:r>
      <w:proofErr w:type="spellStart"/>
      <w:r>
        <w:rPr>
          <w:rFonts w:asciiTheme="minorHAnsi" w:hAnsiTheme="minorHAnsi"/>
          <w:sz w:val="18"/>
          <w:szCs w:val="18"/>
          <w:lang w:val="en-IN" w:eastAsia="en-IN" w:bidi="te-IN"/>
        </w:rPr>
        <w:t>sai_tam_event.proto</w:t>
      </w:r>
      <w:proofErr w:type="spellEnd"/>
      <w:r>
        <w:rPr>
          <w:rFonts w:asciiTheme="minorHAnsi" w:hAnsiTheme="minorHAnsi"/>
          <w:sz w:val="18"/>
          <w:szCs w:val="18"/>
          <w:lang w:val="en-IN" w:eastAsia="en-IN" w:bidi="te-IN"/>
        </w:rPr>
        <w:t xml:space="preserve"> file</w:t>
      </w:r>
    </w:p>
    <w:p w14:paraId="190D0BF8" w14:textId="77777777" w:rsidR="00DA1509" w:rsidRDefault="00DA1509">
      <w:pPr>
        <w:pStyle w:val="Heading1"/>
        <w:numPr>
          <w:ilvl w:val="0"/>
          <w:numId w:val="3"/>
        </w:numPr>
        <w:ind w:hanging="432"/>
      </w:pPr>
      <w:bookmarkStart w:id="29" w:name="_Toc528317640"/>
      <w:r>
        <w:t xml:space="preserve">Configuring </w:t>
      </w:r>
      <w:proofErr w:type="spellStart"/>
      <w:r>
        <w:t>Inband</w:t>
      </w:r>
      <w:proofErr w:type="spellEnd"/>
      <w:r>
        <w:t xml:space="preserve"> Network Telemetry</w:t>
      </w:r>
    </w:p>
    <w:p w14:paraId="2490F513" w14:textId="77777777" w:rsidR="006C4AF3" w:rsidRDefault="00DA1509" w:rsidP="00DA1509">
      <w:r>
        <w:t>INT is per packet per flow based data collection. There are two main constructs for data collection on a per packet basis.</w:t>
      </w:r>
    </w:p>
    <w:p w14:paraId="6816946B" w14:textId="77777777" w:rsidR="006C4AF3" w:rsidRDefault="00DA1509" w:rsidP="00DA1509">
      <w:r>
        <w:t>First is the identification of packet</w:t>
      </w:r>
      <w:r w:rsidR="006C4AF3">
        <w:t xml:space="preserve"> for metadata insertion.</w:t>
      </w:r>
      <w:r>
        <w:t xml:space="preserve"> Identification is done based on header chains in IOAM specification, is done based on dedicated L3 protocol in IFA version 2.0 specification, is done based on 64b probe markers in IFA version 1.0 and can be done based on overloading the DSCP bits or </w:t>
      </w:r>
      <w:proofErr w:type="spellStart"/>
      <w:r>
        <w:t>VxLAN</w:t>
      </w:r>
      <w:proofErr w:type="spellEnd"/>
      <w:r>
        <w:t xml:space="preserve"> header bits for custom implementations. Each approach has there pros and cons. This document doesn’t go in </w:t>
      </w:r>
      <w:r w:rsidR="001A0FC4">
        <w:t>details of</w:t>
      </w:r>
      <w:r>
        <w:t xml:space="preserve"> </w:t>
      </w:r>
      <w:r w:rsidR="001A0FC4">
        <w:t>pros/cons of</w:t>
      </w:r>
      <w:r>
        <w:t xml:space="preserve"> one vs other. Deployment may enable one or other based on th</w:t>
      </w:r>
      <w:r w:rsidR="001A0FC4">
        <w:t>e operators</w:t>
      </w:r>
      <w:r>
        <w:t xml:space="preserve"> need and understanding</w:t>
      </w:r>
      <w:r w:rsidR="006C4AF3">
        <w:t>.</w:t>
      </w:r>
    </w:p>
    <w:p w14:paraId="4548C7C1" w14:textId="77777777" w:rsidR="00DA1509" w:rsidRDefault="006C4AF3" w:rsidP="00DA1509">
      <w:r>
        <w:t>Second is insertion of metadata and metadata header. Metadata is inserted at different offset based on the INT type. IOAM treats metadata as the extension header. IFA1 and IFA2 treats metadata as the layer4 information.</w:t>
      </w:r>
    </w:p>
    <w:p w14:paraId="14240CC2" w14:textId="77777777" w:rsidR="006C4AF3" w:rsidRDefault="006C4AF3" w:rsidP="006C4AF3">
      <w:pPr>
        <w:pStyle w:val="NormalWeb"/>
        <w:rPr>
          <w:lang w:val="en-IN" w:eastAsia="en-IN" w:bidi="te-IN"/>
        </w:rPr>
      </w:pPr>
      <w:r w:rsidRPr="006C4AF3">
        <w:rPr>
          <w:noProof/>
        </w:rPr>
        <w:lastRenderedPageBreak/>
        <w:drawing>
          <wp:inline distT="0" distB="0" distL="0" distR="0" wp14:anchorId="1CDB163D" wp14:editId="1BF0D6C3">
            <wp:extent cx="5943600" cy="3343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460A398E" w14:textId="77777777" w:rsidR="00430DCE" w:rsidRDefault="00430DCE" w:rsidP="006C4AF3">
      <w:pPr>
        <w:pStyle w:val="NormalWeb"/>
        <w:rPr>
          <w:lang w:val="en-IN" w:eastAsia="en-IN" w:bidi="te-IN"/>
        </w:rPr>
      </w:pPr>
    </w:p>
    <w:p w14:paraId="114ED694" w14:textId="77777777" w:rsidR="00430DCE" w:rsidRPr="006C4AF3" w:rsidRDefault="00430DCE" w:rsidP="006C4AF3">
      <w:pPr>
        <w:pStyle w:val="NormalWeb"/>
        <w:rPr>
          <w:lang w:val="en-IN" w:eastAsia="en-IN" w:bidi="te-IN"/>
        </w:rPr>
      </w:pPr>
      <w:r w:rsidRPr="00430DCE">
        <w:rPr>
          <w:noProof/>
        </w:rPr>
        <w:drawing>
          <wp:inline distT="0" distB="0" distL="0" distR="0" wp14:anchorId="016BBDF3" wp14:editId="1D62D537">
            <wp:extent cx="5943600"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188AA503" w14:textId="77777777" w:rsidR="00430DCE" w:rsidRDefault="00430DCE" w:rsidP="00186A79"/>
    <w:p w14:paraId="19E9353D" w14:textId="77777777" w:rsidR="00430DCE" w:rsidRDefault="00430DCE" w:rsidP="00186A79">
      <w:r w:rsidRPr="00430DCE">
        <w:rPr>
          <w:noProof/>
          <w:lang w:val="en-US" w:eastAsia="en-US" w:bidi="ar-SA"/>
        </w:rPr>
        <w:lastRenderedPageBreak/>
        <w:drawing>
          <wp:inline distT="0" distB="0" distL="0" distR="0" wp14:anchorId="739A72D3" wp14:editId="0733F7D0">
            <wp:extent cx="5943600" cy="334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22AC3423" w14:textId="77777777" w:rsidR="00430DCE" w:rsidRDefault="00430DCE" w:rsidP="00186A79"/>
    <w:p w14:paraId="4358E76D" w14:textId="77777777" w:rsidR="00186A79" w:rsidRDefault="00186A79" w:rsidP="00186A79">
      <w:r>
        <w:t>There are three main functions device may perform.</w:t>
      </w:r>
    </w:p>
    <w:p w14:paraId="44B309BA" w14:textId="77777777" w:rsidR="00186A79" w:rsidRDefault="00186A79" w:rsidP="00186A79">
      <w:pPr>
        <w:pStyle w:val="ListParagraph"/>
        <w:numPr>
          <w:ilvl w:val="0"/>
          <w:numId w:val="16"/>
        </w:numPr>
      </w:pPr>
      <w:r>
        <w:t xml:space="preserve">Initiator: Flow groups of interest are created. Packets belonging to these flows are modified with IFA/IOAM/Extn headers and metadata </w:t>
      </w:r>
      <w:r w:rsidR="006C4AF3">
        <w:t xml:space="preserve">is </w:t>
      </w:r>
      <w:r>
        <w:t>inserted. Additional values like max hop count, max length value and trace type are also specified by this function node</w:t>
      </w:r>
      <w:r w:rsidR="006C4AF3">
        <w:t>.</w:t>
      </w:r>
    </w:p>
    <w:p w14:paraId="23890933" w14:textId="77777777" w:rsidR="00186A79" w:rsidRDefault="00186A79" w:rsidP="00186A79">
      <w:pPr>
        <w:pStyle w:val="ListParagraph"/>
        <w:numPr>
          <w:ilvl w:val="0"/>
          <w:numId w:val="16"/>
        </w:numPr>
      </w:pPr>
      <w:r>
        <w:t>Transit: This node identifies the packet of interest based on configuration i.e. IFA/IOAM/Extn and inserts metadata on the identified packets</w:t>
      </w:r>
      <w:r w:rsidR="006C4AF3">
        <w:t>.</w:t>
      </w:r>
    </w:p>
    <w:p w14:paraId="5B32C131" w14:textId="77777777" w:rsidR="001A0FC4" w:rsidRDefault="00186A79" w:rsidP="00186A79">
      <w:pPr>
        <w:pStyle w:val="ListParagraph"/>
        <w:numPr>
          <w:ilvl w:val="0"/>
          <w:numId w:val="16"/>
        </w:numPr>
      </w:pPr>
      <w:r>
        <w:t>Terminator: This nodes terminates the packets with metadata. Packets are identified based on the header. Header also specifies if the packet is a live packet or is a clone packet. Live packet need to be stripped of metadata and header and are forwarded to the destination. Cloned packets are mirrored or summarized for reports and are dropped (</w:t>
      </w:r>
      <w:r w:rsidRPr="006C4AF3">
        <w:rPr>
          <w:i/>
        </w:rPr>
        <w:t>Cloned packets are copy of live packet and are never forwarded to the des</w:t>
      </w:r>
      <w:r w:rsidR="001A0FC4" w:rsidRPr="006C4AF3">
        <w:rPr>
          <w:i/>
        </w:rPr>
        <w:t>t</w:t>
      </w:r>
      <w:r w:rsidRPr="006C4AF3">
        <w:rPr>
          <w:i/>
        </w:rPr>
        <w:t>ination</w:t>
      </w:r>
      <w:r>
        <w:t>).</w:t>
      </w:r>
    </w:p>
    <w:p w14:paraId="452A6292" w14:textId="77777777" w:rsidR="00031E8C" w:rsidRDefault="00031E8C" w:rsidP="00186A79"/>
    <w:p w14:paraId="061458DA" w14:textId="77777777" w:rsidR="00031E8C" w:rsidRDefault="00031E8C" w:rsidP="00186A79">
      <w:r w:rsidRPr="00031E8C">
        <w:rPr>
          <w:noProof/>
          <w:lang w:val="en-US" w:eastAsia="en-US" w:bidi="ar-SA"/>
        </w:rPr>
        <w:lastRenderedPageBreak/>
        <w:drawing>
          <wp:inline distT="0" distB="0" distL="0" distR="0" wp14:anchorId="6FB698B0" wp14:editId="4B0C85A2">
            <wp:extent cx="5943600" cy="33432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55A1668E" w14:textId="77777777" w:rsidR="001A0FC4" w:rsidRDefault="001A0FC4" w:rsidP="00186A79">
      <w:r>
        <w:t>SAI API w</w:t>
      </w:r>
      <w:r w:rsidR="00DA1509">
        <w:t xml:space="preserve">orkflow involves </w:t>
      </w:r>
      <w:r w:rsidR="00186A79">
        <w:t>identifying flows of interest, creating sampling rate if needed, enabling a device function and creating a report.</w:t>
      </w:r>
      <w:r>
        <w:t xml:space="preserve"> All this is part of the TAM object. TAM object is bound to interface, filters or other h</w:t>
      </w:r>
      <w:r w:rsidR="006C4AF3">
        <w:t>/</w:t>
      </w:r>
      <w:r>
        <w:t>w specific functions depending on how the h</w:t>
      </w:r>
      <w:r w:rsidR="006C4AF3">
        <w:t>/</w:t>
      </w:r>
      <w:r>
        <w:t>w manages the INT feature.</w:t>
      </w:r>
    </w:p>
    <w:p w14:paraId="2BE83ABE" w14:textId="77777777" w:rsidR="00DA1509" w:rsidRDefault="001A0FC4" w:rsidP="00186A79">
      <w:r>
        <w:t xml:space="preserve">Single TAM object can contain INT, Event and Telemetry objects. It’s the job of SAI driver to handle these objects and the bind points </w:t>
      </w:r>
      <w:r w:rsidR="006C4AF3">
        <w:t>appropriately</w:t>
      </w:r>
      <w:r>
        <w:t>.</w:t>
      </w:r>
    </w:p>
    <w:p w14:paraId="072246BF" w14:textId="77777777" w:rsidR="001A0FC4" w:rsidRPr="001A0FC4" w:rsidRDefault="001A0FC4" w:rsidP="001A0FC4">
      <w:pPr>
        <w:pStyle w:val="NormalWeb"/>
        <w:rPr>
          <w:lang w:val="en-IN" w:eastAsia="en-IN" w:bidi="te-IN"/>
        </w:rPr>
      </w:pPr>
    </w:p>
    <w:p w14:paraId="4900B7F2" w14:textId="77777777" w:rsidR="002B0093" w:rsidRDefault="009D2773">
      <w:pPr>
        <w:pStyle w:val="Heading1"/>
        <w:numPr>
          <w:ilvl w:val="0"/>
          <w:numId w:val="3"/>
        </w:numPr>
        <w:ind w:hanging="432"/>
      </w:pPr>
      <w:r>
        <w:t>Examples</w:t>
      </w:r>
      <w:bookmarkEnd w:id="29"/>
    </w:p>
    <w:p w14:paraId="3B9D9F59" w14:textId="77777777" w:rsidR="00596E47" w:rsidRDefault="001E3DCA" w:rsidP="00596E47">
      <w:pPr>
        <w:ind w:left="432"/>
      </w:pPr>
      <w:bookmarkStart w:id="30" w:name="_1y810tw" w:colFirst="0" w:colLast="0"/>
      <w:bookmarkEnd w:id="30"/>
      <w:r>
        <w:t xml:space="preserve">Following new </w:t>
      </w:r>
      <w:r w:rsidR="00596E47">
        <w:t xml:space="preserve">TAM </w:t>
      </w:r>
      <w:r>
        <w:t>object IDs are created.</w:t>
      </w:r>
      <w:r w:rsidR="00CB322B">
        <w:t xml:space="preserve"> </w:t>
      </w:r>
    </w:p>
    <w:p w14:paraId="28F6EA68" w14:textId="77777777" w:rsidR="00596E47" w:rsidRDefault="00596E47" w:rsidP="00430DCE">
      <w:pPr>
        <w:spacing w:after="0"/>
        <w:ind w:left="432"/>
      </w:pPr>
      <w:r w:rsidRPr="00596E47">
        <w:rPr>
          <w:rFonts w:asciiTheme="minorHAnsi" w:hAnsiTheme="minorHAnsi" w:cs="Menlo"/>
          <w:i/>
          <w:szCs w:val="18"/>
          <w:lang w:val="en-US" w:bidi="ar-SA"/>
        </w:rPr>
        <w:t xml:space="preserve">SAI_OBJECT_TYPE_TAM_MATH_FUNC            </w:t>
      </w:r>
      <w:r w:rsidR="00430DCE">
        <w:rPr>
          <w:rFonts w:asciiTheme="minorHAnsi" w:hAnsiTheme="minorHAnsi" w:cs="Menlo"/>
          <w:i/>
          <w:szCs w:val="18"/>
          <w:lang w:val="en-US" w:bidi="ar-SA"/>
        </w:rPr>
        <w:t xml:space="preserve"> </w:t>
      </w:r>
      <w:r w:rsidRPr="00596E47">
        <w:rPr>
          <w:rFonts w:asciiTheme="minorHAnsi" w:hAnsiTheme="minorHAnsi" w:cs="Menlo"/>
          <w:i/>
          <w:szCs w:val="18"/>
          <w:lang w:val="en-US" w:bidi="ar-SA"/>
        </w:rPr>
        <w:t>= 72,</w:t>
      </w:r>
    </w:p>
    <w:p w14:paraId="238B5FCA" w14:textId="77777777" w:rsidR="00596E47" w:rsidRDefault="00596E47" w:rsidP="00430DCE">
      <w:pPr>
        <w:spacing w:after="0"/>
        <w:ind w:left="432"/>
      </w:pPr>
      <w:r w:rsidRPr="00596E47">
        <w:rPr>
          <w:rFonts w:asciiTheme="minorHAnsi" w:hAnsiTheme="minorHAnsi" w:cs="Menlo"/>
          <w:i/>
          <w:szCs w:val="18"/>
          <w:lang w:val="en-US" w:bidi="ar-SA"/>
        </w:rPr>
        <w:t xml:space="preserve">SAI_OBJECT_TYPE_TAM_REPORT               </w:t>
      </w:r>
      <w:r w:rsidR="00430DCE">
        <w:rPr>
          <w:rFonts w:asciiTheme="minorHAnsi" w:hAnsiTheme="minorHAnsi" w:cs="Menlo"/>
          <w:i/>
          <w:szCs w:val="18"/>
          <w:lang w:val="en-US" w:bidi="ar-SA"/>
        </w:rPr>
        <w:t xml:space="preserve">       </w:t>
      </w:r>
      <w:r w:rsidRPr="00596E47">
        <w:rPr>
          <w:rFonts w:asciiTheme="minorHAnsi" w:hAnsiTheme="minorHAnsi" w:cs="Menlo"/>
          <w:i/>
          <w:szCs w:val="18"/>
          <w:lang w:val="en-US" w:bidi="ar-SA"/>
        </w:rPr>
        <w:t>= 73,</w:t>
      </w:r>
    </w:p>
    <w:p w14:paraId="34E69137" w14:textId="77777777" w:rsidR="00596E47" w:rsidRDefault="00596E47" w:rsidP="00430DCE">
      <w:pPr>
        <w:spacing w:after="0"/>
        <w:ind w:left="432"/>
      </w:pPr>
      <w:r w:rsidRPr="00596E47">
        <w:rPr>
          <w:rFonts w:asciiTheme="minorHAnsi" w:hAnsiTheme="minorHAnsi" w:cs="Menlo"/>
          <w:i/>
          <w:szCs w:val="18"/>
          <w:lang w:val="en-US" w:bidi="ar-SA"/>
        </w:rPr>
        <w:t>SAI_OBJECT_TYPE_TAM_EVENT_THRESHOL</w:t>
      </w:r>
      <w:r w:rsidR="00430DCE">
        <w:rPr>
          <w:rFonts w:asciiTheme="minorHAnsi" w:hAnsiTheme="minorHAnsi" w:cs="Menlo"/>
          <w:i/>
          <w:szCs w:val="18"/>
          <w:lang w:val="en-US" w:bidi="ar-SA"/>
        </w:rPr>
        <w:t>D</w:t>
      </w:r>
      <w:r w:rsidRPr="00596E47">
        <w:rPr>
          <w:rFonts w:asciiTheme="minorHAnsi" w:hAnsiTheme="minorHAnsi" w:cs="Menlo"/>
          <w:i/>
          <w:szCs w:val="18"/>
          <w:lang w:val="en-US" w:bidi="ar-SA"/>
        </w:rPr>
        <w:t xml:space="preserve"> = 74,</w:t>
      </w:r>
    </w:p>
    <w:p w14:paraId="0C5DB3BD" w14:textId="77777777" w:rsidR="00596E47" w:rsidRDefault="00596E47" w:rsidP="00430DCE">
      <w:pPr>
        <w:spacing w:after="0"/>
        <w:ind w:left="432"/>
      </w:pPr>
      <w:r w:rsidRPr="00596E47">
        <w:rPr>
          <w:rFonts w:asciiTheme="minorHAnsi" w:hAnsiTheme="minorHAnsi" w:cs="Menlo"/>
          <w:i/>
          <w:szCs w:val="18"/>
          <w:lang w:val="en-US" w:bidi="ar-SA"/>
        </w:rPr>
        <w:t xml:space="preserve">SAI_OBJECT_TYPE_TAM_TEL_TYPE             </w:t>
      </w:r>
      <w:r w:rsidR="00430DCE">
        <w:rPr>
          <w:rFonts w:asciiTheme="minorHAnsi" w:hAnsiTheme="minorHAnsi" w:cs="Menlo"/>
          <w:i/>
          <w:szCs w:val="18"/>
          <w:lang w:val="en-US" w:bidi="ar-SA"/>
        </w:rPr>
        <w:t xml:space="preserve">      </w:t>
      </w:r>
      <w:r w:rsidRPr="00596E47">
        <w:rPr>
          <w:rFonts w:asciiTheme="minorHAnsi" w:hAnsiTheme="minorHAnsi" w:cs="Menlo"/>
          <w:i/>
          <w:szCs w:val="18"/>
          <w:lang w:val="en-US" w:bidi="ar-SA"/>
        </w:rPr>
        <w:t>= 75,</w:t>
      </w:r>
    </w:p>
    <w:p w14:paraId="01C51B74" w14:textId="77777777" w:rsidR="00596E47" w:rsidDel="00887EEB" w:rsidRDefault="00596E47" w:rsidP="00430DCE">
      <w:pPr>
        <w:spacing w:after="0"/>
        <w:ind w:left="432"/>
        <w:rPr>
          <w:del w:id="31" w:author="Mickey  Spiegel" w:date="2019-05-01T15:07:00Z"/>
        </w:rPr>
      </w:pPr>
      <w:r w:rsidRPr="00596E47">
        <w:rPr>
          <w:rFonts w:asciiTheme="minorHAnsi" w:hAnsiTheme="minorHAnsi" w:cs="Menlo"/>
          <w:i/>
          <w:szCs w:val="18"/>
          <w:lang w:val="en-US" w:bidi="ar-SA"/>
        </w:rPr>
        <w:t>SAI_OBJECT_TYPE_TAM_TRANSPORT            = 76,</w:t>
      </w:r>
    </w:p>
    <w:p w14:paraId="01BAD0B1" w14:textId="7167555B" w:rsidR="00430DCE" w:rsidRPr="00430DCE" w:rsidRDefault="00430DCE" w:rsidP="009B3CBC">
      <w:pPr>
        <w:spacing w:after="0"/>
        <w:ind w:left="432"/>
        <w:rPr>
          <w:rFonts w:asciiTheme="minorHAnsi" w:hAnsiTheme="minorHAnsi" w:cs="Menlo"/>
          <w:i/>
          <w:szCs w:val="18"/>
          <w:lang w:val="en-US" w:bidi="ar-SA"/>
        </w:rPr>
      </w:pPr>
      <w:del w:id="32" w:author="Mickey  Spiegel" w:date="2019-05-01T15:07:00Z">
        <w:r w:rsidRPr="00430DCE" w:rsidDel="00887EEB">
          <w:rPr>
            <w:rFonts w:asciiTheme="minorHAnsi" w:hAnsiTheme="minorHAnsi" w:cs="Menlo"/>
            <w:i/>
            <w:szCs w:val="18"/>
            <w:lang w:val="en-US" w:bidi="ar-SA"/>
          </w:rPr>
          <w:delText xml:space="preserve"> </w:delText>
        </w:r>
        <w:r w:rsidDel="00887EEB">
          <w:rPr>
            <w:rFonts w:asciiTheme="minorHAnsi" w:hAnsiTheme="minorHAnsi" w:cs="Menlo"/>
            <w:i/>
            <w:szCs w:val="18"/>
            <w:lang w:val="en-US" w:bidi="ar-SA"/>
          </w:rPr>
          <w:delText xml:space="preserve">         </w:delText>
        </w:r>
        <w:r w:rsidRPr="00430DCE" w:rsidDel="00887EEB">
          <w:rPr>
            <w:rFonts w:asciiTheme="minorHAnsi" w:hAnsiTheme="minorHAnsi" w:cs="Menlo"/>
            <w:i/>
            <w:szCs w:val="18"/>
            <w:lang w:val="en-US" w:bidi="ar-SA"/>
          </w:rPr>
          <w:delText>SAI_OBJECT_TYPE_TAM_TRANSPORT            = 76,</w:delText>
        </w:r>
      </w:del>
    </w:p>
    <w:p w14:paraId="76E4B578" w14:textId="77777777"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SAI_OBJECT_TYPE_TAM_TELEMETRY            = 77,</w:t>
      </w:r>
    </w:p>
    <w:p w14:paraId="3F12C303" w14:textId="77777777"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SAI_OBJECT_TYPE_TAM_COLLECTOR            = 78,</w:t>
      </w:r>
    </w:p>
    <w:p w14:paraId="4DD01731" w14:textId="77777777"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SAI_OBJECT_TYPE_TAM_EVENT_ACTION     = 79,</w:t>
      </w:r>
    </w:p>
    <w:p w14:paraId="4316891E" w14:textId="77777777"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SAI_OBJECT_TYPE_TAM_EVENT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 80,</w:t>
      </w:r>
    </w:p>
    <w:p w14:paraId="52972754" w14:textId="24699C76" w:rsidR="00430DCE" w:rsidRPr="00430DCE" w:rsidDel="00887EEB" w:rsidRDefault="00430DCE">
      <w:pPr>
        <w:spacing w:after="0"/>
        <w:rPr>
          <w:del w:id="33" w:author="Mickey  Spiegel" w:date="2019-05-01T15:08:00Z"/>
          <w:rFonts w:asciiTheme="minorHAnsi" w:hAnsiTheme="minorHAnsi" w:cs="Menlo"/>
          <w:i/>
          <w:szCs w:val="18"/>
          <w:lang w:val="en-US" w:bidi="ar-SA"/>
        </w:rPr>
      </w:pPr>
      <w:del w:id="34" w:author="Mickey  Spiegel" w:date="2019-05-01T15:08:00Z">
        <w:r w:rsidDel="00887EEB">
          <w:rPr>
            <w:rFonts w:asciiTheme="minorHAnsi" w:hAnsiTheme="minorHAnsi" w:cs="Menlo"/>
            <w:i/>
            <w:szCs w:val="18"/>
            <w:lang w:val="en-US" w:bidi="ar-SA"/>
          </w:rPr>
          <w:delText xml:space="preserve">     </w:delText>
        </w:r>
        <w:r w:rsidRPr="00430DCE" w:rsidDel="00887EEB">
          <w:rPr>
            <w:rFonts w:asciiTheme="minorHAnsi" w:hAnsiTheme="minorHAnsi" w:cs="Menlo"/>
            <w:i/>
            <w:szCs w:val="18"/>
            <w:lang w:val="en-US" w:bidi="ar-SA"/>
          </w:rPr>
          <w:delText xml:space="preserve">    SAI_OBJECT_TYPE_TAM_INT_FLOW             </w:delText>
        </w:r>
        <w:r w:rsidDel="00887EEB">
          <w:rPr>
            <w:rFonts w:asciiTheme="minorHAnsi" w:hAnsiTheme="minorHAnsi" w:cs="Menlo"/>
            <w:i/>
            <w:szCs w:val="18"/>
            <w:lang w:val="en-US" w:bidi="ar-SA"/>
          </w:rPr>
          <w:delText xml:space="preserve"> </w:delText>
        </w:r>
        <w:r w:rsidRPr="00430DCE" w:rsidDel="00887EEB">
          <w:rPr>
            <w:rFonts w:asciiTheme="minorHAnsi" w:hAnsiTheme="minorHAnsi" w:cs="Menlo"/>
            <w:i/>
            <w:szCs w:val="18"/>
            <w:lang w:val="en-US" w:bidi="ar-SA"/>
          </w:rPr>
          <w:delText>= 81,</w:delText>
        </w:r>
      </w:del>
    </w:p>
    <w:p w14:paraId="0BCC9CC8" w14:textId="6C314758" w:rsidR="00430DCE" w:rsidRPr="00430DCE" w:rsidDel="00887EEB" w:rsidRDefault="00430DCE" w:rsidP="00887EEB">
      <w:pPr>
        <w:spacing w:after="0"/>
        <w:rPr>
          <w:del w:id="35" w:author="Mickey  Spiegel" w:date="2019-05-01T15:08:00Z"/>
          <w:rFonts w:asciiTheme="minorHAnsi" w:hAnsiTheme="minorHAnsi" w:cs="Menlo"/>
          <w:i/>
          <w:szCs w:val="18"/>
          <w:lang w:val="en-US" w:bidi="ar-SA"/>
        </w:rPr>
      </w:pPr>
      <w:del w:id="36" w:author="Mickey  Spiegel" w:date="2019-05-01T15:08:00Z">
        <w:r w:rsidDel="00887EEB">
          <w:rPr>
            <w:rFonts w:asciiTheme="minorHAnsi" w:hAnsiTheme="minorHAnsi" w:cs="Menlo"/>
            <w:i/>
            <w:szCs w:val="18"/>
            <w:lang w:val="en-US" w:bidi="ar-SA"/>
          </w:rPr>
          <w:delText xml:space="preserve">     </w:delText>
        </w:r>
        <w:r w:rsidRPr="00430DCE" w:rsidDel="00887EEB">
          <w:rPr>
            <w:rFonts w:asciiTheme="minorHAnsi" w:hAnsiTheme="minorHAnsi" w:cs="Menlo"/>
            <w:i/>
            <w:szCs w:val="18"/>
            <w:lang w:val="en-US" w:bidi="ar-SA"/>
          </w:rPr>
          <w:delText xml:space="preserve">    SAI_OBJECT_TYPE_TAM_INT_FLOW_COUNTER = 82,</w:delText>
        </w:r>
      </w:del>
    </w:p>
    <w:p w14:paraId="43A76146" w14:textId="398AE632" w:rsid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SAI_OBJECT_TYPE_TAM_INT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 8</w:t>
      </w:r>
      <w:ins w:id="37" w:author="Mickey  Spiegel" w:date="2019-05-01T15:08:00Z">
        <w:r w:rsidR="00887EEB">
          <w:rPr>
            <w:rFonts w:asciiTheme="minorHAnsi" w:hAnsiTheme="minorHAnsi" w:cs="Menlo"/>
            <w:i/>
            <w:szCs w:val="18"/>
            <w:lang w:val="en-US" w:bidi="ar-SA"/>
          </w:rPr>
          <w:t>1</w:t>
        </w:r>
      </w:ins>
      <w:del w:id="38" w:author="Mickey  Spiegel" w:date="2019-05-01T15:08:00Z">
        <w:r w:rsidRPr="00430DCE" w:rsidDel="00887EEB">
          <w:rPr>
            <w:rFonts w:asciiTheme="minorHAnsi" w:hAnsiTheme="minorHAnsi" w:cs="Menlo"/>
            <w:i/>
            <w:szCs w:val="18"/>
            <w:lang w:val="en-US" w:bidi="ar-SA"/>
          </w:rPr>
          <w:delText>3</w:delText>
        </w:r>
      </w:del>
      <w:r w:rsidRPr="00430DCE">
        <w:rPr>
          <w:rFonts w:asciiTheme="minorHAnsi" w:hAnsiTheme="minorHAnsi" w:cs="Menlo"/>
          <w:i/>
          <w:szCs w:val="18"/>
          <w:lang w:val="en-US" w:bidi="ar-SA"/>
        </w:rPr>
        <w:t>,</w:t>
      </w:r>
    </w:p>
    <w:p w14:paraId="074B9240" w14:textId="20ADD3DF" w:rsidR="002B0093"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00596E47" w:rsidRPr="00596E47">
        <w:rPr>
          <w:rFonts w:asciiTheme="minorHAnsi" w:hAnsiTheme="minorHAnsi" w:cs="Menlo"/>
          <w:i/>
          <w:szCs w:val="18"/>
          <w:lang w:val="en-US" w:bidi="ar-SA"/>
        </w:rPr>
        <w:t xml:space="preserve">SAI_OBJECT_TYPE_MAX                      </w:t>
      </w:r>
      <w:r>
        <w:rPr>
          <w:rFonts w:asciiTheme="minorHAnsi" w:hAnsiTheme="minorHAnsi" w:cs="Menlo"/>
          <w:i/>
          <w:szCs w:val="18"/>
          <w:lang w:val="en-US" w:bidi="ar-SA"/>
        </w:rPr>
        <w:t xml:space="preserve">            </w:t>
      </w:r>
      <w:r w:rsidR="00596E47" w:rsidRPr="00596E47">
        <w:rPr>
          <w:rFonts w:asciiTheme="minorHAnsi" w:hAnsiTheme="minorHAnsi" w:cs="Menlo"/>
          <w:i/>
          <w:szCs w:val="18"/>
          <w:lang w:val="en-US" w:bidi="ar-SA"/>
        </w:rPr>
        <w:t>= 8</w:t>
      </w:r>
      <w:ins w:id="39" w:author="Mickey  Spiegel" w:date="2019-05-01T15:08:00Z">
        <w:r w:rsidR="00887EEB">
          <w:rPr>
            <w:rFonts w:asciiTheme="minorHAnsi" w:hAnsiTheme="minorHAnsi" w:cs="Menlo"/>
            <w:i/>
            <w:szCs w:val="18"/>
            <w:lang w:val="en-US" w:bidi="ar-SA"/>
          </w:rPr>
          <w:t>2</w:t>
        </w:r>
      </w:ins>
      <w:del w:id="40" w:author="Mickey  Spiegel" w:date="2019-05-01T15:08:00Z">
        <w:r w:rsidR="00596E47" w:rsidRPr="00596E47" w:rsidDel="00887EEB">
          <w:rPr>
            <w:rFonts w:asciiTheme="minorHAnsi" w:hAnsiTheme="minorHAnsi" w:cs="Menlo"/>
            <w:i/>
            <w:szCs w:val="18"/>
            <w:lang w:val="en-US" w:bidi="ar-SA"/>
          </w:rPr>
          <w:delText>4</w:delText>
        </w:r>
      </w:del>
      <w:r w:rsidR="00596E47" w:rsidRPr="00596E47">
        <w:rPr>
          <w:rFonts w:asciiTheme="minorHAnsi" w:hAnsiTheme="minorHAnsi" w:cs="Menlo"/>
          <w:i/>
          <w:szCs w:val="18"/>
          <w:lang w:val="en-US" w:bidi="ar-SA"/>
        </w:rPr>
        <w:t>,</w:t>
      </w:r>
    </w:p>
    <w:p w14:paraId="7936503A" w14:textId="77777777" w:rsidR="00596E47" w:rsidRPr="00596E47" w:rsidRDefault="00596E47" w:rsidP="00596E47">
      <w:pPr>
        <w:pStyle w:val="NormalWeb"/>
        <w:rPr>
          <w:lang w:eastAsia="en-IN"/>
        </w:rPr>
      </w:pPr>
    </w:p>
    <w:p w14:paraId="33B0BD01" w14:textId="61DF3A32" w:rsidR="00C9004B" w:rsidRDefault="00C9004B" w:rsidP="00466131">
      <w:pPr>
        <w:pStyle w:val="Heading2"/>
        <w:numPr>
          <w:ilvl w:val="1"/>
          <w:numId w:val="3"/>
        </w:numPr>
        <w:ind w:hanging="576"/>
      </w:pPr>
      <w:bookmarkStart w:id="41" w:name="_4i7ojhp" w:colFirst="0" w:colLast="0"/>
      <w:bookmarkStart w:id="42" w:name="_Toc528317641"/>
      <w:bookmarkEnd w:id="41"/>
      <w:r>
        <w:lastRenderedPageBreak/>
        <w:t>Example: Multiple even</w:t>
      </w:r>
      <w:ins w:id="43" w:author="Mickey  Spiegel" w:date="2019-05-01T15:05:00Z">
        <w:r w:rsidR="00DF47EF">
          <w:t>t</w:t>
        </w:r>
      </w:ins>
      <w:r>
        <w:t>s and telemetry object in single TAM object</w:t>
      </w:r>
      <w:bookmarkEnd w:id="42"/>
    </w:p>
    <w:p w14:paraId="1E4F93A0" w14:textId="77777777" w:rsidR="00C9004B" w:rsidRPr="00C9004B" w:rsidRDefault="00C9004B" w:rsidP="00C9004B">
      <w:pPr>
        <w:rPr>
          <w:rFonts w:asciiTheme="minorHAnsi" w:hAnsiTheme="minorHAnsi" w:cstheme="minorHAnsi"/>
          <w:szCs w:val="18"/>
        </w:rPr>
      </w:pPr>
      <w:r w:rsidRPr="00C9004B">
        <w:rPr>
          <w:rFonts w:asciiTheme="minorHAnsi" w:hAnsiTheme="minorHAnsi" w:cstheme="minorHAnsi"/>
          <w:szCs w:val="18"/>
        </w:rPr>
        <w:t>This example creates a common report and collector object. Creates a flow telemetry session for collecting flow stats. Creates two events, 1</w:t>
      </w:r>
      <w:r w:rsidRPr="00C9004B">
        <w:rPr>
          <w:rFonts w:asciiTheme="minorHAnsi" w:hAnsiTheme="minorHAnsi" w:cstheme="minorHAnsi"/>
          <w:szCs w:val="18"/>
          <w:vertAlign w:val="superscript"/>
        </w:rPr>
        <w:t>st</w:t>
      </w:r>
      <w:r w:rsidRPr="00C9004B">
        <w:rPr>
          <w:rFonts w:asciiTheme="minorHAnsi" w:hAnsiTheme="minorHAnsi" w:cstheme="minorHAnsi"/>
          <w:szCs w:val="18"/>
        </w:rPr>
        <w:t xml:space="preserve"> for packet drops exceeding a percentage value and 2</w:t>
      </w:r>
      <w:r w:rsidRPr="00C9004B">
        <w:rPr>
          <w:rFonts w:asciiTheme="minorHAnsi" w:hAnsiTheme="minorHAnsi" w:cstheme="minorHAnsi"/>
          <w:szCs w:val="18"/>
          <w:vertAlign w:val="superscript"/>
        </w:rPr>
        <w:t>nd</w:t>
      </w:r>
      <w:r w:rsidRPr="00C9004B">
        <w:rPr>
          <w:rFonts w:asciiTheme="minorHAnsi" w:hAnsiTheme="minorHAnsi" w:cstheme="minorHAnsi"/>
          <w:szCs w:val="18"/>
        </w:rPr>
        <w:t xml:space="preserve"> for queue thresholds. For 1</w:t>
      </w:r>
      <w:r w:rsidRPr="00C9004B">
        <w:rPr>
          <w:rFonts w:asciiTheme="minorHAnsi" w:hAnsiTheme="minorHAnsi" w:cstheme="minorHAnsi"/>
          <w:szCs w:val="18"/>
          <w:vertAlign w:val="superscript"/>
        </w:rPr>
        <w:t>st</w:t>
      </w:r>
      <w:r w:rsidRPr="00C9004B">
        <w:rPr>
          <w:rFonts w:asciiTheme="minorHAnsi" w:hAnsiTheme="minorHAnsi" w:cstheme="minorHAnsi"/>
          <w:szCs w:val="18"/>
        </w:rPr>
        <w:t xml:space="preserve"> event simple report is generated and for 2</w:t>
      </w:r>
      <w:r w:rsidRPr="00C9004B">
        <w:rPr>
          <w:rFonts w:asciiTheme="minorHAnsi" w:hAnsiTheme="minorHAnsi" w:cstheme="minorHAnsi"/>
          <w:szCs w:val="18"/>
          <w:vertAlign w:val="superscript"/>
        </w:rPr>
        <w:t>nd</w:t>
      </w:r>
      <w:r w:rsidRPr="00C9004B">
        <w:rPr>
          <w:rFonts w:asciiTheme="minorHAnsi" w:hAnsiTheme="minorHAnsi" w:cstheme="minorHAnsi"/>
          <w:szCs w:val="18"/>
        </w:rPr>
        <w:t xml:space="preserve"> a histogram report is generated. A TAM object is created contains telemetry and events with bind list of port/</w:t>
      </w:r>
      <w:proofErr w:type="spellStart"/>
      <w:r w:rsidRPr="00C9004B">
        <w:rPr>
          <w:rFonts w:asciiTheme="minorHAnsi" w:hAnsiTheme="minorHAnsi" w:cstheme="minorHAnsi"/>
          <w:szCs w:val="18"/>
        </w:rPr>
        <w:t>vlan</w:t>
      </w:r>
      <w:proofErr w:type="spellEnd"/>
      <w:r w:rsidRPr="00C9004B">
        <w:rPr>
          <w:rFonts w:asciiTheme="minorHAnsi" w:hAnsiTheme="minorHAnsi" w:cstheme="minorHAnsi"/>
          <w:szCs w:val="18"/>
        </w:rPr>
        <w:t xml:space="preserve">/queue. This TAM object is attached to individual ports or </w:t>
      </w:r>
      <w:proofErr w:type="spellStart"/>
      <w:r w:rsidRPr="00C9004B">
        <w:rPr>
          <w:rFonts w:asciiTheme="minorHAnsi" w:hAnsiTheme="minorHAnsi" w:cstheme="minorHAnsi"/>
          <w:szCs w:val="18"/>
        </w:rPr>
        <w:t>vlans</w:t>
      </w:r>
      <w:proofErr w:type="spellEnd"/>
      <w:r w:rsidRPr="00C9004B">
        <w:rPr>
          <w:rFonts w:asciiTheme="minorHAnsi" w:hAnsiTheme="minorHAnsi" w:cstheme="minorHAnsi"/>
          <w:szCs w:val="18"/>
        </w:rPr>
        <w:t xml:space="preserve"> or queues. </w:t>
      </w:r>
    </w:p>
    <w:p w14:paraId="6DDF26CE" w14:textId="77777777" w:rsidR="00C9004B" w:rsidRPr="004733B7" w:rsidRDefault="00C9004B" w:rsidP="00C9004B">
      <w:pPr>
        <w:rPr>
          <w:rFonts w:asciiTheme="minorHAnsi" w:hAnsiTheme="minorHAnsi" w:cstheme="minorHAnsi"/>
          <w:szCs w:val="18"/>
        </w:rPr>
      </w:pPr>
    </w:p>
    <w:p w14:paraId="24E0AA31" w14:textId="77777777" w:rsidR="00C9004B" w:rsidRDefault="00C9004B" w:rsidP="00C9004B">
      <w:pPr>
        <w:pStyle w:val="NormalWeb"/>
        <w:rPr>
          <w:lang w:val="en-IN" w:eastAsia="en-IN" w:bidi="te-IN"/>
        </w:rPr>
      </w:pPr>
      <w:r>
        <w:rPr>
          <w:noProof/>
        </w:rPr>
        <mc:AlternateContent>
          <mc:Choice Requires="wps">
            <w:drawing>
              <wp:anchor distT="0" distB="0" distL="114300" distR="114300" simplePos="0" relativeHeight="251697152" behindDoc="0" locked="0" layoutInCell="1" allowOverlap="1" wp14:anchorId="3A6F6EB2" wp14:editId="5FF66A25">
                <wp:simplePos x="0" y="0"/>
                <wp:positionH relativeFrom="column">
                  <wp:posOffset>4343188</wp:posOffset>
                </wp:positionH>
                <wp:positionV relativeFrom="paragraph">
                  <wp:posOffset>199602</wp:posOffset>
                </wp:positionV>
                <wp:extent cx="194945" cy="321733"/>
                <wp:effectExtent l="0" t="63500" r="0" b="21590"/>
                <wp:wrapNone/>
                <wp:docPr id="55" name="Elbow Connector 55"/>
                <wp:cNvGraphicFramePr/>
                <a:graphic xmlns:a="http://schemas.openxmlformats.org/drawingml/2006/main">
                  <a:graphicData uri="http://schemas.microsoft.com/office/word/2010/wordprocessingShape">
                    <wps:wsp>
                      <wps:cNvCnPr/>
                      <wps:spPr>
                        <a:xfrm flipV="1">
                          <a:off x="0" y="0"/>
                          <a:ext cx="194945" cy="3217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14605C4D"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5" o:spid="_x0000_s1026" type="#_x0000_t34" style="position:absolute;margin-left:342pt;margin-top:15.7pt;width:15.35pt;height:25.3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" strokecolor="#ed7d31 [3205]" strokeweight=".5pt">
                <v:stroke endarrow="block"/>
              </v:shape>
            </w:pict>
          </mc:Fallback>
        </mc:AlternateContent>
      </w:r>
      <w:r>
        <w:rPr>
          <w:noProof/>
        </w:rPr>
        <mc:AlternateContent>
          <mc:Choice Requires="wps">
            <w:drawing>
              <wp:anchor distT="0" distB="0" distL="114300" distR="114300" simplePos="0" relativeHeight="251696128" behindDoc="0" locked="0" layoutInCell="1" allowOverlap="1" wp14:anchorId="0B52F239" wp14:editId="082333F3">
                <wp:simplePos x="0" y="0"/>
                <wp:positionH relativeFrom="column">
                  <wp:posOffset>3876675</wp:posOffset>
                </wp:positionH>
                <wp:positionV relativeFrom="paragraph">
                  <wp:posOffset>359198</wp:posOffset>
                </wp:positionV>
                <wp:extent cx="465667" cy="626534"/>
                <wp:effectExtent l="0" t="0" r="17145" b="8890"/>
                <wp:wrapNone/>
                <wp:docPr id="54" name="Rectangle 54"/>
                <wp:cNvGraphicFramePr/>
                <a:graphic xmlns:a="http://schemas.openxmlformats.org/drawingml/2006/main">
                  <a:graphicData uri="http://schemas.microsoft.com/office/word/2010/wordprocessingShape">
                    <wps:wsp>
                      <wps:cNvSpPr/>
                      <wps:spPr>
                        <a:xfrm>
                          <a:off x="0" y="0"/>
                          <a:ext cx="465667" cy="6265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BEADAF" w14:textId="77777777" w:rsidR="00E2547A" w:rsidRPr="004733B7" w:rsidRDefault="00E2547A" w:rsidP="00C9004B">
                            <w:pPr>
                              <w:jc w:val="center"/>
                              <w:rPr>
                                <w:sz w:val="16"/>
                                <w:szCs w:val="16"/>
                                <w:lang w:val="en-US"/>
                              </w:rPr>
                            </w:pPr>
                            <w:r>
                              <w:rPr>
                                <w:sz w:val="16"/>
                                <w:szCs w:val="16"/>
                                <w:lang w:val="en-US"/>
                              </w:rPr>
                              <w:t xml:space="preserve">Bind </w:t>
                            </w:r>
                            <w:r w:rsidRPr="004733B7">
                              <w:rPr>
                                <w:rFonts w:asciiTheme="minorHAnsi" w:hAnsiTheme="minorHAnsi" w:cstheme="minorHAnsi"/>
                                <w:sz w:val="16"/>
                                <w:szCs w:val="16"/>
                              </w:rPr>
                              <w:t>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52F239" id="Rectangle 54" o:spid="_x0000_s1034" style="position:absolute;margin-left:305.25pt;margin-top:28.3pt;width:36.65pt;height:49.3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" fillcolor="#5b9bd5 [3204]" strokecolor="#1f4d78 [1604]" strokeweight="1pt">
                <v:textbox>
                  <w:txbxContent>
                    <w:p w14:paraId="70BEADAF" w14:textId="77777777" w:rsidR="00E2547A" w:rsidRPr="004733B7" w:rsidRDefault="00E2547A" w:rsidP="00C9004B">
                      <w:pPr>
                        <w:jc w:val="center"/>
                        <w:rPr>
                          <w:sz w:val="16"/>
                          <w:szCs w:val="16"/>
                          <w:lang w:val="en-US"/>
                        </w:rPr>
                      </w:pPr>
                      <w:r>
                        <w:rPr>
                          <w:sz w:val="16"/>
                          <w:szCs w:val="16"/>
                          <w:lang w:val="en-US"/>
                        </w:rPr>
                        <w:t xml:space="preserve">Bind </w:t>
                      </w:r>
                      <w:r w:rsidRPr="004733B7">
                        <w:rPr>
                          <w:rFonts w:asciiTheme="minorHAnsi" w:hAnsiTheme="minorHAnsi" w:cstheme="minorHAnsi"/>
                          <w:sz w:val="16"/>
                          <w:szCs w:val="16"/>
                        </w:rPr>
                        <w:t>List</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498CB071" wp14:editId="3559BD9C">
                <wp:simplePos x="0" y="0"/>
                <wp:positionH relativeFrom="column">
                  <wp:posOffset>4538133</wp:posOffset>
                </wp:positionH>
                <wp:positionV relativeFrom="paragraph">
                  <wp:posOffset>87841</wp:posOffset>
                </wp:positionV>
                <wp:extent cx="973667" cy="245533"/>
                <wp:effectExtent l="0" t="0" r="17145" b="8890"/>
                <wp:wrapNone/>
                <wp:docPr id="51" name="Rounded Rectangle 51"/>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52BBE1" w14:textId="77777777" w:rsidR="00E2547A" w:rsidRPr="004733B7" w:rsidRDefault="00E2547A" w:rsidP="00C9004B">
                            <w:pPr>
                              <w:jc w:val="center"/>
                              <w:rPr>
                                <w:sz w:val="16"/>
                                <w:szCs w:val="16"/>
                                <w:lang w:val="en-US"/>
                              </w:rPr>
                            </w:pPr>
                            <w:r>
                              <w:rPr>
                                <w:sz w:val="16"/>
                                <w:szCs w:val="16"/>
                                <w:lang w:val="en-US"/>
                              </w:rPr>
                              <w:t>Port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8CB071" id="Rounded Rectangle 51" o:spid="_x0000_s1035" style="position:absolute;margin-left:357.35pt;margin-top:6.9pt;width:76.65pt;height:19.3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" fillcolor="red" strokecolor="#1f4d78 [1604]" strokeweight="1pt">
                <v:stroke joinstyle="miter"/>
                <v:textbox>
                  <w:txbxContent>
                    <w:p w14:paraId="2552BBE1" w14:textId="77777777" w:rsidR="00E2547A" w:rsidRPr="004733B7" w:rsidRDefault="00E2547A" w:rsidP="00C9004B">
                      <w:pPr>
                        <w:jc w:val="center"/>
                        <w:rPr>
                          <w:sz w:val="16"/>
                          <w:szCs w:val="16"/>
                          <w:lang w:val="en-US"/>
                        </w:rPr>
                      </w:pPr>
                      <w:r>
                        <w:rPr>
                          <w:sz w:val="16"/>
                          <w:szCs w:val="16"/>
                          <w:lang w:val="en-US"/>
                        </w:rPr>
                        <w:t>Port Object</w:t>
                      </w:r>
                    </w:p>
                  </w:txbxContent>
                </v:textbox>
              </v:roundrect>
            </w:pict>
          </mc:Fallback>
        </mc:AlternateContent>
      </w:r>
      <w:r>
        <w:rPr>
          <w:noProof/>
        </w:rPr>
        <mc:AlternateContent>
          <mc:Choice Requires="wps">
            <w:drawing>
              <wp:anchor distT="0" distB="0" distL="114300" distR="114300" simplePos="0" relativeHeight="251688960" behindDoc="0" locked="0" layoutInCell="1" allowOverlap="1" wp14:anchorId="4ECBEC5A" wp14:editId="00371B01">
                <wp:simplePos x="0" y="0"/>
                <wp:positionH relativeFrom="column">
                  <wp:posOffset>1464733</wp:posOffset>
                </wp:positionH>
                <wp:positionV relativeFrom="paragraph">
                  <wp:posOffset>335068</wp:posOffset>
                </wp:positionV>
                <wp:extent cx="457200" cy="109644"/>
                <wp:effectExtent l="0" t="0" r="38100" b="81280"/>
                <wp:wrapNone/>
                <wp:docPr id="47" name="Elbow Connector 47"/>
                <wp:cNvGraphicFramePr/>
                <a:graphic xmlns:a="http://schemas.openxmlformats.org/drawingml/2006/main">
                  <a:graphicData uri="http://schemas.microsoft.com/office/word/2010/wordprocessingShape">
                    <wps:wsp>
                      <wps:cNvCnPr/>
                      <wps:spPr>
                        <a:xfrm>
                          <a:off x="0" y="0"/>
                          <a:ext cx="457200" cy="109644"/>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590ABAE" id="Elbow Connector 47" o:spid="_x0000_s1026" type="#_x0000_t34" style="position:absolute;margin-left:115.35pt;margin-top:26.4pt;width:36pt;height:8.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" strokecolor="#ed7d31 [3205]" strokeweight=".5pt">
                <v:stroke endarrow="block"/>
              </v:shape>
            </w:pict>
          </mc:Fallback>
        </mc:AlternateContent>
      </w:r>
      <w:r>
        <w:rPr>
          <w:noProof/>
        </w:rPr>
        <mc:AlternateContent>
          <mc:Choice Requires="wps">
            <w:drawing>
              <wp:anchor distT="0" distB="0" distL="114300" distR="114300" simplePos="0" relativeHeight="251684864" behindDoc="0" locked="0" layoutInCell="1" allowOverlap="1" wp14:anchorId="5D13B4D3" wp14:editId="580CFD16">
                <wp:simplePos x="0" y="0"/>
                <wp:positionH relativeFrom="column">
                  <wp:posOffset>1921510</wp:posOffset>
                </wp:positionH>
                <wp:positionV relativeFrom="paragraph">
                  <wp:posOffset>335280</wp:posOffset>
                </wp:positionV>
                <wp:extent cx="973667" cy="245533"/>
                <wp:effectExtent l="0" t="0" r="17145" b="8890"/>
                <wp:wrapNone/>
                <wp:docPr id="42" name="Rounded Rectangle 42"/>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8CD981" w14:textId="77777777" w:rsidR="00E2547A" w:rsidRPr="004733B7" w:rsidRDefault="00E2547A" w:rsidP="00C9004B">
                            <w:pPr>
                              <w:jc w:val="center"/>
                              <w:rPr>
                                <w:sz w:val="16"/>
                                <w:szCs w:val="16"/>
                                <w:lang w:val="en-US"/>
                              </w:rPr>
                            </w:pPr>
                            <w:r>
                              <w:rPr>
                                <w:sz w:val="16"/>
                                <w:szCs w:val="16"/>
                                <w:lang w:val="en-US"/>
                              </w:rPr>
                              <w:t>Telemetry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13B4D3" id="Rounded Rectangle 42" o:spid="_x0000_s1036" style="position:absolute;margin-left:151.3pt;margin-top:26.4pt;width:76.65pt;height:19.3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" fillcolor="#5b9bd5 [3204]" strokecolor="#1f4d78 [1604]" strokeweight="1pt">
                <v:stroke joinstyle="miter"/>
                <v:textbox>
                  <w:txbxContent>
                    <w:p w14:paraId="468CD981" w14:textId="77777777" w:rsidR="00E2547A" w:rsidRPr="004733B7" w:rsidRDefault="00E2547A" w:rsidP="00C9004B">
                      <w:pPr>
                        <w:jc w:val="center"/>
                        <w:rPr>
                          <w:sz w:val="16"/>
                          <w:szCs w:val="16"/>
                          <w:lang w:val="en-US"/>
                        </w:rPr>
                      </w:pPr>
                      <w:r>
                        <w:rPr>
                          <w:sz w:val="16"/>
                          <w:szCs w:val="16"/>
                          <w:lang w:val="en-US"/>
                        </w:rPr>
                        <w:t>Telemetry Object</w:t>
                      </w:r>
                    </w:p>
                  </w:txbxContent>
                </v:textbox>
              </v:roundrect>
            </w:pict>
          </mc:Fallback>
        </mc:AlternateContent>
      </w:r>
      <w:r>
        <w:rPr>
          <w:noProof/>
        </w:rPr>
        <mc:AlternateContent>
          <mc:Choice Requires="wps">
            <w:drawing>
              <wp:anchor distT="0" distB="0" distL="114300" distR="114300" simplePos="0" relativeHeight="251681792" behindDoc="0" locked="0" layoutInCell="1" allowOverlap="1" wp14:anchorId="05561594" wp14:editId="52868769">
                <wp:simplePos x="0" y="0"/>
                <wp:positionH relativeFrom="column">
                  <wp:posOffset>490643</wp:posOffset>
                </wp:positionH>
                <wp:positionV relativeFrom="paragraph">
                  <wp:posOffset>197273</wp:posOffset>
                </wp:positionV>
                <wp:extent cx="973667" cy="245533"/>
                <wp:effectExtent l="0" t="0" r="17145" b="8890"/>
                <wp:wrapNone/>
                <wp:docPr id="37" name="Rounded Rectangle 37"/>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BF9353" w14:textId="77777777" w:rsidR="00E2547A" w:rsidRPr="004733B7" w:rsidRDefault="00E2547A" w:rsidP="00C9004B">
                            <w:pPr>
                              <w:jc w:val="center"/>
                              <w:rPr>
                                <w:sz w:val="16"/>
                                <w:szCs w:val="16"/>
                                <w:lang w:val="en-US"/>
                              </w:rPr>
                            </w:pPr>
                            <w:r>
                              <w:rPr>
                                <w:sz w:val="16"/>
                                <w:szCs w:val="16"/>
                                <w:lang w:val="en-US"/>
                              </w:rPr>
                              <w:t>Flow Stats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561594" id="Rounded Rectangle 37" o:spid="_x0000_s1037" style="position:absolute;margin-left:38.65pt;margin-top:15.55pt;width:76.65pt;height:19.35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" fillcolor="#5b9bd5 [3204]" strokecolor="#1f4d78 [1604]" strokeweight="1pt">
                <v:stroke joinstyle="miter"/>
                <v:textbox>
                  <w:txbxContent>
                    <w:p w14:paraId="05BF9353" w14:textId="77777777" w:rsidR="00E2547A" w:rsidRPr="004733B7" w:rsidRDefault="00E2547A" w:rsidP="00C9004B">
                      <w:pPr>
                        <w:jc w:val="center"/>
                        <w:rPr>
                          <w:sz w:val="16"/>
                          <w:szCs w:val="16"/>
                          <w:lang w:val="en-US"/>
                        </w:rPr>
                      </w:pPr>
                      <w:r>
                        <w:rPr>
                          <w:sz w:val="16"/>
                          <w:szCs w:val="16"/>
                          <w:lang w:val="en-US"/>
                        </w:rPr>
                        <w:t>Flow Stats</w:t>
                      </w:r>
                    </w:p>
                  </w:txbxContent>
                </v:textbox>
              </v:roundrect>
            </w:pict>
          </mc:Fallback>
        </mc:AlternateContent>
      </w:r>
    </w:p>
    <w:p w14:paraId="59EDEF4B" w14:textId="77777777" w:rsidR="00C9004B" w:rsidRDefault="00C9004B" w:rsidP="00C9004B">
      <w:pPr>
        <w:pStyle w:val="NormalWeb"/>
        <w:rPr>
          <w:lang w:val="en-IN" w:eastAsia="en-IN" w:bidi="te-IN"/>
        </w:rPr>
      </w:pPr>
      <w:r>
        <w:rPr>
          <w:noProof/>
        </w:rPr>
        <mc:AlternateContent>
          <mc:Choice Requires="wps">
            <w:drawing>
              <wp:anchor distT="0" distB="0" distL="114300" distR="114300" simplePos="0" relativeHeight="251698176" behindDoc="0" locked="0" layoutInCell="1" allowOverlap="1" wp14:anchorId="0E05AD46" wp14:editId="0AD52003">
                <wp:simplePos x="0" y="0"/>
                <wp:positionH relativeFrom="column">
                  <wp:posOffset>4343400</wp:posOffset>
                </wp:positionH>
                <wp:positionV relativeFrom="paragraph">
                  <wp:posOffset>228177</wp:posOffset>
                </wp:positionV>
                <wp:extent cx="194733" cy="0"/>
                <wp:effectExtent l="0" t="63500" r="0" b="76200"/>
                <wp:wrapNone/>
                <wp:docPr id="56" name="Elbow Connector 56"/>
                <wp:cNvGraphicFramePr/>
                <a:graphic xmlns:a="http://schemas.openxmlformats.org/drawingml/2006/main">
                  <a:graphicData uri="http://schemas.microsoft.com/office/word/2010/wordprocessingShape">
                    <wps:wsp>
                      <wps:cNvCnPr/>
                      <wps:spPr>
                        <a:xfrm>
                          <a:off x="0" y="0"/>
                          <a:ext cx="194733" cy="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34F5FFD" id="Elbow Connector 56" o:spid="_x0000_s1026" type="#_x0000_t34" style="position:absolute;margin-left:342pt;margin-top:17.95pt;width:15.3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" strokecolor="#ed7d31 [3205]" strokeweight=".5pt">
                <v:stroke endarrow="block"/>
              </v:shape>
            </w:pict>
          </mc:Fallback>
        </mc:AlternateContent>
      </w:r>
      <w:r>
        <w:rPr>
          <w:noProof/>
        </w:rPr>
        <mc:AlternateContent>
          <mc:Choice Requires="wps">
            <w:drawing>
              <wp:anchor distT="0" distB="0" distL="114300" distR="114300" simplePos="0" relativeHeight="251686912" behindDoc="0" locked="0" layoutInCell="1" allowOverlap="1" wp14:anchorId="2D39D4CE" wp14:editId="1EA5A1C7">
                <wp:simplePos x="0" y="0"/>
                <wp:positionH relativeFrom="column">
                  <wp:posOffset>3141134</wp:posOffset>
                </wp:positionH>
                <wp:positionV relativeFrom="paragraph">
                  <wp:posOffset>118110</wp:posOffset>
                </wp:positionV>
                <wp:extent cx="736600" cy="245110"/>
                <wp:effectExtent l="0" t="0" r="12700" b="8890"/>
                <wp:wrapNone/>
                <wp:docPr id="44" name="Rounded Rectangle 44"/>
                <wp:cNvGraphicFramePr/>
                <a:graphic xmlns:a="http://schemas.openxmlformats.org/drawingml/2006/main">
                  <a:graphicData uri="http://schemas.microsoft.com/office/word/2010/wordprocessingShape">
                    <wps:wsp>
                      <wps:cNvSpPr/>
                      <wps:spPr>
                        <a:xfrm>
                          <a:off x="0" y="0"/>
                          <a:ext cx="736600" cy="2451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EA53B" w14:textId="77777777" w:rsidR="00E2547A" w:rsidRPr="004733B7" w:rsidRDefault="00E2547A" w:rsidP="00C9004B">
                            <w:pPr>
                              <w:jc w:val="center"/>
                              <w:rPr>
                                <w:sz w:val="16"/>
                                <w:szCs w:val="16"/>
                                <w:lang w:val="en-US"/>
                              </w:rPr>
                            </w:pPr>
                            <w:r>
                              <w:rPr>
                                <w:sz w:val="16"/>
                                <w:szCs w:val="16"/>
                                <w:lang w:val="en-US"/>
                              </w:rPr>
                              <w:t>TAM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39D4CE" id="Rounded Rectangle 44" o:spid="_x0000_s1038" style="position:absolute;margin-left:247.35pt;margin-top:9.3pt;width:58pt;height:19.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" fillcolor="#5b9bd5 [3204]" strokecolor="#1f4d78 [1604]" strokeweight="1pt">
                <v:stroke joinstyle="miter"/>
                <v:textbox>
                  <w:txbxContent>
                    <w:p w14:paraId="4CEEA53B" w14:textId="77777777" w:rsidR="00E2547A" w:rsidRPr="004733B7" w:rsidRDefault="00E2547A" w:rsidP="00C9004B">
                      <w:pPr>
                        <w:jc w:val="center"/>
                        <w:rPr>
                          <w:sz w:val="16"/>
                          <w:szCs w:val="16"/>
                          <w:lang w:val="en-US"/>
                        </w:rPr>
                      </w:pPr>
                      <w:r>
                        <w:rPr>
                          <w:sz w:val="16"/>
                          <w:szCs w:val="16"/>
                          <w:lang w:val="en-US"/>
                        </w:rPr>
                        <w:t>TAM Object</w:t>
                      </w:r>
                    </w:p>
                  </w:txbxContent>
                </v:textbox>
              </v:roundrect>
            </w:pict>
          </mc:Fallback>
        </mc:AlternateContent>
      </w:r>
      <w:r>
        <w:rPr>
          <w:noProof/>
        </w:rPr>
        <mc:AlternateContent>
          <mc:Choice Requires="wps">
            <w:drawing>
              <wp:anchor distT="0" distB="0" distL="114300" distR="114300" simplePos="0" relativeHeight="251694080" behindDoc="0" locked="0" layoutInCell="1" allowOverlap="1" wp14:anchorId="533C18F2" wp14:editId="4395EAF5">
                <wp:simplePos x="0" y="0"/>
                <wp:positionH relativeFrom="column">
                  <wp:posOffset>4538133</wp:posOffset>
                </wp:positionH>
                <wp:positionV relativeFrom="paragraph">
                  <wp:posOffset>91016</wp:posOffset>
                </wp:positionV>
                <wp:extent cx="973667" cy="245533"/>
                <wp:effectExtent l="0" t="0" r="17145" b="8890"/>
                <wp:wrapNone/>
                <wp:docPr id="52" name="Rounded Rectangle 52"/>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665DFA" w14:textId="77777777" w:rsidR="00E2547A" w:rsidRPr="004733B7" w:rsidRDefault="00E2547A" w:rsidP="00C9004B">
                            <w:pPr>
                              <w:jc w:val="center"/>
                              <w:rPr>
                                <w:sz w:val="16"/>
                                <w:szCs w:val="16"/>
                                <w:lang w:val="en-US"/>
                              </w:rPr>
                            </w:pPr>
                            <w:r>
                              <w:rPr>
                                <w:sz w:val="16"/>
                                <w:szCs w:val="16"/>
                                <w:lang w:val="en-US"/>
                              </w:rPr>
                              <w:t>Vlan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3C18F2" id="Rounded Rectangle 52" o:spid="_x0000_s1039" style="position:absolute;margin-left:357.35pt;margin-top:7.15pt;width:76.65pt;height:19.35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" fillcolor="red" strokecolor="#1f4d78 [1604]" strokeweight="1pt">
                <v:stroke joinstyle="miter"/>
                <v:textbox>
                  <w:txbxContent>
                    <w:p w14:paraId="5D665DFA" w14:textId="77777777" w:rsidR="00E2547A" w:rsidRPr="004733B7" w:rsidRDefault="00E2547A" w:rsidP="00C9004B">
                      <w:pPr>
                        <w:jc w:val="center"/>
                        <w:rPr>
                          <w:sz w:val="16"/>
                          <w:szCs w:val="16"/>
                          <w:lang w:val="en-US"/>
                        </w:rPr>
                      </w:pPr>
                      <w:r>
                        <w:rPr>
                          <w:sz w:val="16"/>
                          <w:szCs w:val="16"/>
                          <w:lang w:val="en-US"/>
                        </w:rPr>
                        <w:t>Vlan Object</w:t>
                      </w:r>
                    </w:p>
                  </w:txbxContent>
                </v:textbox>
              </v:roundrect>
            </w:pict>
          </mc:Fallback>
        </mc:AlternateContent>
      </w:r>
      <w:r>
        <w:rPr>
          <w:noProof/>
        </w:rPr>
        <mc:AlternateContent>
          <mc:Choice Requires="wps">
            <w:drawing>
              <wp:anchor distT="0" distB="0" distL="114300" distR="114300" simplePos="0" relativeHeight="251692032" behindDoc="0" locked="0" layoutInCell="1" allowOverlap="1" wp14:anchorId="69639A2F" wp14:editId="2D1EED78">
                <wp:simplePos x="0" y="0"/>
                <wp:positionH relativeFrom="column">
                  <wp:posOffset>2903855</wp:posOffset>
                </wp:positionH>
                <wp:positionV relativeFrom="paragraph">
                  <wp:posOffset>287443</wp:posOffset>
                </wp:positionV>
                <wp:extent cx="237278" cy="186055"/>
                <wp:effectExtent l="0" t="63500" r="0" b="17145"/>
                <wp:wrapNone/>
                <wp:docPr id="50" name="Elbow Connector 50"/>
                <wp:cNvGraphicFramePr/>
                <a:graphic xmlns:a="http://schemas.openxmlformats.org/drawingml/2006/main">
                  <a:graphicData uri="http://schemas.microsoft.com/office/word/2010/wordprocessingShape">
                    <wps:wsp>
                      <wps:cNvCnPr/>
                      <wps:spPr>
                        <a:xfrm flipV="1">
                          <a:off x="0" y="0"/>
                          <a:ext cx="237278" cy="186055"/>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886199F" id="Elbow Connector 50" o:spid="_x0000_s1026" type="#_x0000_t34" style="position:absolute;margin-left:228.65pt;margin-top:22.65pt;width:18.7pt;height:14.6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" strokecolor="#ed7d31 [3205]" strokeweight=".5pt">
                <v:stroke endarrow="block"/>
              </v:shape>
            </w:pict>
          </mc:Fallback>
        </mc:AlternateContent>
      </w:r>
      <w:r>
        <w:rPr>
          <w:noProof/>
        </w:rPr>
        <mc:AlternateContent>
          <mc:Choice Requires="wps">
            <w:drawing>
              <wp:anchor distT="0" distB="0" distL="114300" distR="114300" simplePos="0" relativeHeight="251691008" behindDoc="0" locked="0" layoutInCell="1" allowOverlap="1" wp14:anchorId="1688D9C1" wp14:editId="1B168DB1">
                <wp:simplePos x="0" y="0"/>
                <wp:positionH relativeFrom="column">
                  <wp:posOffset>2895388</wp:posOffset>
                </wp:positionH>
                <wp:positionV relativeFrom="paragraph">
                  <wp:posOffset>16087</wp:posOffset>
                </wp:positionV>
                <wp:extent cx="245745" cy="135466"/>
                <wp:effectExtent l="0" t="0" r="33655" b="80645"/>
                <wp:wrapNone/>
                <wp:docPr id="49" name="Elbow Connector 49"/>
                <wp:cNvGraphicFramePr/>
                <a:graphic xmlns:a="http://schemas.openxmlformats.org/drawingml/2006/main">
                  <a:graphicData uri="http://schemas.microsoft.com/office/word/2010/wordprocessingShape">
                    <wps:wsp>
                      <wps:cNvCnPr/>
                      <wps:spPr>
                        <a:xfrm>
                          <a:off x="0" y="0"/>
                          <a:ext cx="245745" cy="135466"/>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804F552" id="Elbow Connector 49" o:spid="_x0000_s1026" type="#_x0000_t34" style="position:absolute;margin-left:228pt;margin-top:1.25pt;width:19.35pt;height:10.6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" strokecolor="#ed7d31 [3205]" strokeweight=".5pt">
                <v:stroke endarrow="block"/>
              </v:shape>
            </w:pict>
          </mc:Fallback>
        </mc:AlternateContent>
      </w:r>
      <w:r>
        <w:rPr>
          <w:noProof/>
        </w:rPr>
        <mc:AlternateContent>
          <mc:Choice Requires="wps">
            <w:drawing>
              <wp:anchor distT="0" distB="0" distL="114300" distR="114300" simplePos="0" relativeHeight="251685888" behindDoc="0" locked="0" layoutInCell="1" allowOverlap="1" wp14:anchorId="4B468B34" wp14:editId="6C5723CD">
                <wp:simplePos x="0" y="0"/>
                <wp:positionH relativeFrom="column">
                  <wp:posOffset>1928283</wp:posOffset>
                </wp:positionH>
                <wp:positionV relativeFrom="paragraph">
                  <wp:posOffset>351790</wp:posOffset>
                </wp:positionV>
                <wp:extent cx="973667" cy="245533"/>
                <wp:effectExtent l="0" t="0" r="17145" b="8890"/>
                <wp:wrapNone/>
                <wp:docPr id="43" name="Rounded Rectangle 43"/>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A50868" w14:textId="77777777" w:rsidR="00E2547A" w:rsidRPr="004733B7" w:rsidRDefault="00E2547A" w:rsidP="00C9004B">
                            <w:pPr>
                              <w:jc w:val="center"/>
                              <w:rPr>
                                <w:sz w:val="16"/>
                                <w:szCs w:val="16"/>
                                <w:lang w:val="en-US"/>
                              </w:rPr>
                            </w:pPr>
                            <w:r>
                              <w:rPr>
                                <w:sz w:val="16"/>
                                <w:szCs w:val="16"/>
                                <w:lang w:val="en-US"/>
                              </w:rPr>
                              <w:t>Event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468B34" id="Rounded Rectangle 43" o:spid="_x0000_s1040" style="position:absolute;margin-left:151.85pt;margin-top:27.7pt;width:76.65pt;height:19.3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" fillcolor="#5b9bd5 [3204]" strokecolor="#1f4d78 [1604]" strokeweight="1pt">
                <v:stroke joinstyle="miter"/>
                <v:textbox>
                  <w:txbxContent>
                    <w:p w14:paraId="43A50868" w14:textId="77777777" w:rsidR="00E2547A" w:rsidRPr="004733B7" w:rsidRDefault="00E2547A" w:rsidP="00C9004B">
                      <w:pPr>
                        <w:jc w:val="center"/>
                        <w:rPr>
                          <w:sz w:val="16"/>
                          <w:szCs w:val="16"/>
                          <w:lang w:val="en-US"/>
                        </w:rPr>
                      </w:pPr>
                      <w:r>
                        <w:rPr>
                          <w:sz w:val="16"/>
                          <w:szCs w:val="16"/>
                          <w:lang w:val="en-US"/>
                        </w:rPr>
                        <w:t>Event Object</w:t>
                      </w:r>
                    </w:p>
                  </w:txbxContent>
                </v:textbox>
              </v:roundrect>
            </w:pict>
          </mc:Fallback>
        </mc:AlternateContent>
      </w:r>
      <w:r>
        <w:rPr>
          <w:noProof/>
        </w:rPr>
        <mc:AlternateContent>
          <mc:Choice Requires="wps">
            <w:drawing>
              <wp:anchor distT="0" distB="0" distL="114300" distR="114300" simplePos="0" relativeHeight="251682816" behindDoc="0" locked="0" layoutInCell="1" allowOverlap="1" wp14:anchorId="66056E79" wp14:editId="796C13A9">
                <wp:simplePos x="0" y="0"/>
                <wp:positionH relativeFrom="column">
                  <wp:posOffset>490644</wp:posOffset>
                </wp:positionH>
                <wp:positionV relativeFrom="paragraph">
                  <wp:posOffset>228812</wp:posOffset>
                </wp:positionV>
                <wp:extent cx="973667" cy="245533"/>
                <wp:effectExtent l="0" t="0" r="17145" b="8890"/>
                <wp:wrapNone/>
                <wp:docPr id="38" name="Rounded Rectangle 38"/>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ED11C4" w14:textId="77777777" w:rsidR="00E2547A" w:rsidRPr="004733B7" w:rsidRDefault="00E2547A" w:rsidP="00C9004B">
                            <w:pPr>
                              <w:jc w:val="center"/>
                              <w:rPr>
                                <w:sz w:val="16"/>
                                <w:szCs w:val="16"/>
                                <w:lang w:val="en-US"/>
                              </w:rPr>
                            </w:pPr>
                            <w:r>
                              <w:rPr>
                                <w:sz w:val="16"/>
                                <w:szCs w:val="16"/>
                                <w:lang w:val="en-US"/>
                              </w:rPr>
                              <w:t>Event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056E79" id="Rounded Rectangle 38" o:spid="_x0000_s1041" style="position:absolute;margin-left:38.65pt;margin-top:18pt;width:76.65pt;height:19.3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" fillcolor="#5b9bd5 [3204]" strokecolor="#1f4d78 [1604]" strokeweight="1pt">
                <v:stroke joinstyle="miter"/>
                <v:textbox>
                  <w:txbxContent>
                    <w:p w14:paraId="16ED11C4" w14:textId="77777777" w:rsidR="00E2547A" w:rsidRPr="004733B7" w:rsidRDefault="00E2547A" w:rsidP="00C9004B">
                      <w:pPr>
                        <w:jc w:val="center"/>
                        <w:rPr>
                          <w:sz w:val="16"/>
                          <w:szCs w:val="16"/>
                          <w:lang w:val="en-US"/>
                        </w:rPr>
                      </w:pPr>
                      <w:r>
                        <w:rPr>
                          <w:sz w:val="16"/>
                          <w:szCs w:val="16"/>
                          <w:lang w:val="en-US"/>
                        </w:rPr>
                        <w:t>Event 1</w:t>
                      </w:r>
                    </w:p>
                  </w:txbxContent>
                </v:textbox>
              </v:roundrect>
            </w:pict>
          </mc:Fallback>
        </mc:AlternateContent>
      </w:r>
    </w:p>
    <w:p w14:paraId="1801F3C1" w14:textId="77777777" w:rsidR="00C9004B" w:rsidRDefault="00C9004B" w:rsidP="00C9004B">
      <w:pPr>
        <w:pStyle w:val="NormalWeb"/>
        <w:rPr>
          <w:lang w:val="en-IN" w:eastAsia="en-IN" w:bidi="te-IN"/>
        </w:rPr>
      </w:pPr>
      <w:r>
        <w:rPr>
          <w:noProof/>
        </w:rPr>
        <mc:AlternateContent>
          <mc:Choice Requires="wps">
            <w:drawing>
              <wp:anchor distT="0" distB="0" distL="114300" distR="114300" simplePos="0" relativeHeight="251699200" behindDoc="0" locked="0" layoutInCell="1" allowOverlap="1" wp14:anchorId="423B3653" wp14:editId="749FF8C6">
                <wp:simplePos x="0" y="0"/>
                <wp:positionH relativeFrom="column">
                  <wp:posOffset>4343400</wp:posOffset>
                </wp:positionH>
                <wp:positionV relativeFrom="paragraph">
                  <wp:posOffset>52917</wp:posOffset>
                </wp:positionV>
                <wp:extent cx="194310" cy="296333"/>
                <wp:effectExtent l="0" t="0" r="34290" b="72390"/>
                <wp:wrapNone/>
                <wp:docPr id="57" name="Elbow Connector 57"/>
                <wp:cNvGraphicFramePr/>
                <a:graphic xmlns:a="http://schemas.openxmlformats.org/drawingml/2006/main">
                  <a:graphicData uri="http://schemas.microsoft.com/office/word/2010/wordprocessingShape">
                    <wps:wsp>
                      <wps:cNvCnPr/>
                      <wps:spPr>
                        <a:xfrm>
                          <a:off x="0" y="0"/>
                          <a:ext cx="194310" cy="2963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F895B72" id="Elbow Connector 57" o:spid="_x0000_s1026" type="#_x0000_t34" style="position:absolute;margin-left:342pt;margin-top:4.15pt;width:15.3pt;height:23.3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" strokecolor="#ed7d31 [3205]" strokeweight=".5pt">
                <v:stroke endarrow="block"/>
              </v:shape>
            </w:pict>
          </mc:Fallback>
        </mc:AlternateContent>
      </w:r>
      <w:r>
        <w:rPr>
          <w:noProof/>
        </w:rPr>
        <mc:AlternateContent>
          <mc:Choice Requires="wps">
            <w:drawing>
              <wp:anchor distT="0" distB="0" distL="114300" distR="114300" simplePos="0" relativeHeight="251695104" behindDoc="0" locked="0" layoutInCell="1" allowOverlap="1" wp14:anchorId="3817AFFA" wp14:editId="7FC6E0F5">
                <wp:simplePos x="0" y="0"/>
                <wp:positionH relativeFrom="column">
                  <wp:posOffset>4538133</wp:posOffset>
                </wp:positionH>
                <wp:positionV relativeFrom="paragraph">
                  <wp:posOffset>186266</wp:posOffset>
                </wp:positionV>
                <wp:extent cx="973667" cy="245533"/>
                <wp:effectExtent l="0" t="0" r="17145" b="8890"/>
                <wp:wrapNone/>
                <wp:docPr id="53" name="Rounded Rectangle 53"/>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FE2E88" w14:textId="77777777" w:rsidR="00E2547A" w:rsidRPr="004733B7" w:rsidRDefault="00E2547A" w:rsidP="00C9004B">
                            <w:pPr>
                              <w:jc w:val="center"/>
                              <w:rPr>
                                <w:sz w:val="16"/>
                                <w:szCs w:val="16"/>
                                <w:lang w:val="en-US"/>
                              </w:rPr>
                            </w:pPr>
                            <w:r>
                              <w:rPr>
                                <w:sz w:val="16"/>
                                <w:szCs w:val="16"/>
                                <w:lang w:val="en-US"/>
                              </w:rPr>
                              <w:t>Queue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17AFFA" id="Rounded Rectangle 53" o:spid="_x0000_s1042" style="position:absolute;margin-left:357.35pt;margin-top:14.65pt;width:76.65pt;height:19.35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" fillcolor="red" strokecolor="#1f4d78 [1604]" strokeweight="1pt">
                <v:stroke joinstyle="miter"/>
                <v:textbox>
                  <w:txbxContent>
                    <w:p w14:paraId="6EFE2E88" w14:textId="77777777" w:rsidR="00E2547A" w:rsidRPr="004733B7" w:rsidRDefault="00E2547A" w:rsidP="00C9004B">
                      <w:pPr>
                        <w:jc w:val="center"/>
                        <w:rPr>
                          <w:sz w:val="16"/>
                          <w:szCs w:val="16"/>
                          <w:lang w:val="en-US"/>
                        </w:rPr>
                      </w:pPr>
                      <w:r>
                        <w:rPr>
                          <w:sz w:val="16"/>
                          <w:szCs w:val="16"/>
                          <w:lang w:val="en-US"/>
                        </w:rPr>
                        <w:t>Queue Object</w:t>
                      </w:r>
                    </w:p>
                  </w:txbxContent>
                </v:textbox>
              </v:roundrect>
            </w:pict>
          </mc:Fallback>
        </mc:AlternateContent>
      </w:r>
      <w:r>
        <w:rPr>
          <w:noProof/>
        </w:rPr>
        <mc:AlternateContent>
          <mc:Choice Requires="wps">
            <w:drawing>
              <wp:anchor distT="0" distB="0" distL="114300" distR="114300" simplePos="0" relativeHeight="251689984" behindDoc="0" locked="0" layoutInCell="1" allowOverlap="1" wp14:anchorId="0BB120BA" wp14:editId="25412DA7">
                <wp:simplePos x="0" y="0"/>
                <wp:positionH relativeFrom="column">
                  <wp:posOffset>1464522</wp:posOffset>
                </wp:positionH>
                <wp:positionV relativeFrom="paragraph">
                  <wp:posOffset>179917</wp:posOffset>
                </wp:positionV>
                <wp:extent cx="457411" cy="118533"/>
                <wp:effectExtent l="0" t="63500" r="0" b="21590"/>
                <wp:wrapNone/>
                <wp:docPr id="48" name="Elbow Connector 48"/>
                <wp:cNvGraphicFramePr/>
                <a:graphic xmlns:a="http://schemas.openxmlformats.org/drawingml/2006/main">
                  <a:graphicData uri="http://schemas.microsoft.com/office/word/2010/wordprocessingShape">
                    <wps:wsp>
                      <wps:cNvCnPr/>
                      <wps:spPr>
                        <a:xfrm flipV="1">
                          <a:off x="0" y="0"/>
                          <a:ext cx="457411" cy="1185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9C1A53B" id="Elbow Connector 48" o:spid="_x0000_s1026" type="#_x0000_t34" style="position:absolute;margin-left:115.3pt;margin-top:14.15pt;width:36pt;height:9.35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" strokecolor="#ed7d31 [3205]" strokeweight=".5pt">
                <v:stroke endarrow="block"/>
              </v:shape>
            </w:pict>
          </mc:Fallback>
        </mc:AlternateContent>
      </w:r>
      <w:r>
        <w:rPr>
          <w:noProof/>
        </w:rPr>
        <mc:AlternateContent>
          <mc:Choice Requires="wps">
            <w:drawing>
              <wp:anchor distT="0" distB="0" distL="114300" distR="114300" simplePos="0" relativeHeight="251687936" behindDoc="0" locked="0" layoutInCell="1" allowOverlap="1" wp14:anchorId="50812E58" wp14:editId="06DBB52C">
                <wp:simplePos x="0" y="0"/>
                <wp:positionH relativeFrom="column">
                  <wp:posOffset>1464733</wp:posOffset>
                </wp:positionH>
                <wp:positionV relativeFrom="paragraph">
                  <wp:posOffset>10160</wp:posOffset>
                </wp:positionV>
                <wp:extent cx="457200" cy="110067"/>
                <wp:effectExtent l="0" t="0" r="38100" b="80645"/>
                <wp:wrapNone/>
                <wp:docPr id="46" name="Elbow Connector 46"/>
                <wp:cNvGraphicFramePr/>
                <a:graphic xmlns:a="http://schemas.openxmlformats.org/drawingml/2006/main">
                  <a:graphicData uri="http://schemas.microsoft.com/office/word/2010/wordprocessingShape">
                    <wps:wsp>
                      <wps:cNvCnPr/>
                      <wps:spPr>
                        <a:xfrm>
                          <a:off x="0" y="0"/>
                          <a:ext cx="457200" cy="110067"/>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DC9D4CD" id="Elbow Connector 46" o:spid="_x0000_s1026" type="#_x0000_t34" style="position:absolute;margin-left:115.35pt;margin-top:.8pt;width:36pt;height:8.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" strokecolor="#ed7d31 [3205]" strokeweight=".5pt">
                <v:stroke endarrow="block"/>
              </v:shape>
            </w:pict>
          </mc:Fallback>
        </mc:AlternateContent>
      </w:r>
      <w:r>
        <w:rPr>
          <w:noProof/>
        </w:rPr>
        <mc:AlternateContent>
          <mc:Choice Requires="wps">
            <w:drawing>
              <wp:anchor distT="0" distB="0" distL="114300" distR="114300" simplePos="0" relativeHeight="251683840" behindDoc="0" locked="0" layoutInCell="1" allowOverlap="1" wp14:anchorId="35C20C3C" wp14:editId="705C3CED">
                <wp:simplePos x="0" y="0"/>
                <wp:positionH relativeFrom="column">
                  <wp:posOffset>491067</wp:posOffset>
                </wp:positionH>
                <wp:positionV relativeFrom="paragraph">
                  <wp:posOffset>177800</wp:posOffset>
                </wp:positionV>
                <wp:extent cx="973667" cy="245533"/>
                <wp:effectExtent l="0" t="0" r="17145" b="8890"/>
                <wp:wrapNone/>
                <wp:docPr id="39" name="Rounded Rectangle 39"/>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D0D1D2" w14:textId="77777777" w:rsidR="00E2547A" w:rsidRPr="004733B7" w:rsidRDefault="00E2547A" w:rsidP="00C9004B">
                            <w:pPr>
                              <w:jc w:val="center"/>
                              <w:rPr>
                                <w:sz w:val="16"/>
                                <w:szCs w:val="16"/>
                                <w:lang w:val="en-US"/>
                              </w:rPr>
                            </w:pPr>
                            <w:r>
                              <w:rPr>
                                <w:sz w:val="16"/>
                                <w:szCs w:val="16"/>
                                <w:lang w:val="en-US"/>
                              </w:rPr>
                              <w:t>Event 1</w:t>
                            </w:r>
                            <w:r>
                              <w:rPr>
                                <w:noProof/>
                                <w:lang w:val="en-US" w:eastAsia="en-US" w:bidi="ar-SA"/>
                              </w:rPr>
                              <w:drawing>
                                <wp:inline distT="0" distB="0" distL="0" distR="0" wp14:anchorId="6548340F" wp14:editId="1E020DED">
                                  <wp:extent cx="449580" cy="116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580" cy="1168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C20C3C" id="Rounded Rectangle 39" o:spid="_x0000_s1043" style="position:absolute;margin-left:38.65pt;margin-top:14pt;width:76.65pt;height:19.3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" fillcolor="#5b9bd5 [3204]" strokecolor="#1f4d78 [1604]" strokeweight="1pt">
                <v:stroke joinstyle="miter"/>
                <v:textbox>
                  <w:txbxContent>
                    <w:p w14:paraId="09D0D1D2" w14:textId="77777777" w:rsidR="00E2547A" w:rsidRPr="004733B7" w:rsidRDefault="00E2547A" w:rsidP="00C9004B">
                      <w:pPr>
                        <w:jc w:val="center"/>
                        <w:rPr>
                          <w:sz w:val="16"/>
                          <w:szCs w:val="16"/>
                          <w:lang w:val="en-US"/>
                        </w:rPr>
                      </w:pPr>
                      <w:r>
                        <w:rPr>
                          <w:sz w:val="16"/>
                          <w:szCs w:val="16"/>
                          <w:lang w:val="en-US"/>
                        </w:rPr>
                        <w:t>Event 1</w:t>
                      </w:r>
                      <w:r>
                        <w:rPr>
                          <w:noProof/>
                          <w:lang w:val="en-US" w:eastAsia="en-US" w:bidi="ar-SA"/>
                        </w:rPr>
                        <w:drawing>
                          <wp:inline distT="0" distB="0" distL="0" distR="0" wp14:anchorId="6548340F" wp14:editId="1E020DED">
                            <wp:extent cx="449580" cy="116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580" cy="116840"/>
                                    </a:xfrm>
                                    <a:prstGeom prst="rect">
                                      <a:avLst/>
                                    </a:prstGeom>
                                  </pic:spPr>
                                </pic:pic>
                              </a:graphicData>
                            </a:graphic>
                          </wp:inline>
                        </w:drawing>
                      </w:r>
                    </w:p>
                  </w:txbxContent>
                </v:textbox>
              </v:roundrect>
            </w:pict>
          </mc:Fallback>
        </mc:AlternateContent>
      </w:r>
    </w:p>
    <w:p w14:paraId="1DF0EEFC" w14:textId="77777777" w:rsidR="00CB49BF" w:rsidRPr="00CB49BF" w:rsidRDefault="00CB49BF" w:rsidP="00CB49BF">
      <w:pPr>
        <w:pStyle w:val="NormalWeb"/>
        <w:rPr>
          <w:lang w:val="en-IN" w:eastAsia="en-IN" w:bidi="te-IN"/>
        </w:rPr>
      </w:pPr>
    </w:p>
    <w:p w14:paraId="3F0CF20B" w14:textId="77777777" w:rsidR="00CB49BF" w:rsidRPr="00CB49BF" w:rsidRDefault="00033A86" w:rsidP="00CB49BF">
      <w:pPr>
        <w:pStyle w:val="Heading2"/>
        <w:numPr>
          <w:ilvl w:val="2"/>
          <w:numId w:val="3"/>
        </w:numPr>
      </w:pPr>
      <w:bookmarkStart w:id="44" w:name="_Toc528317642"/>
      <w:r>
        <w:t>Create common report and collector objects</w:t>
      </w:r>
      <w:bookmarkEnd w:id="44"/>
    </w:p>
    <w:p w14:paraId="6EAE682F" w14:textId="77777777" w:rsidR="00C9004B" w:rsidRPr="00C9004B" w:rsidRDefault="00033A86" w:rsidP="00CB49BF">
      <w:pPr>
        <w:ind w:left="720"/>
      </w:pPr>
      <w:r w:rsidRPr="00C9004B">
        <w:t>Common collector and report object is created to show how TAM objects can be reused. New collector or report objects can be created and used as need</w:t>
      </w:r>
      <w:r w:rsidR="00AE3359" w:rsidRPr="00C9004B">
        <w:t>ed</w:t>
      </w:r>
      <w:r w:rsidRPr="00C9004B">
        <w:t>. TAM 2.0 doesn’t make any assumption or puts any constraint regarding object reuse.</w:t>
      </w:r>
    </w:p>
    <w:p w14:paraId="33DFCB43" w14:textId="77777777" w:rsidR="00C9004B" w:rsidRPr="00C9004B" w:rsidRDefault="00C9004B" w:rsidP="00C9004B">
      <w:pPr>
        <w:pStyle w:val="Heading2"/>
        <w:ind w:left="720" w:firstLine="0"/>
        <w:rPr>
          <w:color w:val="000000" w:themeColor="text1"/>
          <w:sz w:val="18"/>
          <w:szCs w:val="18"/>
        </w:rPr>
      </w:pPr>
    </w:p>
    <w:p w14:paraId="2B858A4E" w14:textId="77777777" w:rsidR="00033A86" w:rsidRPr="00C9004B" w:rsidRDefault="00033A86" w:rsidP="00CB49BF">
      <w:pPr>
        <w:ind w:left="720"/>
      </w:pPr>
      <w:r w:rsidRPr="00C9004B">
        <w:t>As a good practise objects should be reused whenever possible.</w:t>
      </w:r>
    </w:p>
    <w:p w14:paraId="3D179852" w14:textId="77777777" w:rsidR="005B4510" w:rsidRPr="005B4510" w:rsidRDefault="005B4510" w:rsidP="005B4510">
      <w:pPr>
        <w:pStyle w:val="NormalWeb"/>
        <w:spacing w:before="0" w:beforeAutospacing="0" w:after="0" w:afterAutospacing="0"/>
        <w:rPr>
          <w:lang w:val="en-IN" w:eastAsia="en-IN" w:bidi="te-IN"/>
        </w:rPr>
      </w:pPr>
    </w:p>
    <w:p w14:paraId="4D3B4E4A" w14:textId="77777777" w:rsidR="00033A86" w:rsidRPr="00033A86" w:rsidRDefault="00033A86" w:rsidP="005B4510">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Step 1: Create a transport object:</w:t>
      </w:r>
    </w:p>
    <w:p w14:paraId="7737582D" w14:textId="77777777" w:rsidR="00033A86" w:rsidRPr="00033A86" w:rsidRDefault="00033A86" w:rsidP="005B4510">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 */</w:t>
      </w:r>
    </w:p>
    <w:p w14:paraId="213EBAC0" w14:textId="77777777" w:rsidR="00033A86" w:rsidRPr="00033A86" w:rsidRDefault="00033A86"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[0].id = SAI_TAM_TRANSPORT_ATTR_TRANSPORT_TYPE;</w:t>
      </w:r>
    </w:p>
    <w:p w14:paraId="7E8F09B9" w14:textId="77777777" w:rsidR="00033A86" w:rsidRPr="00033A86" w:rsidRDefault="00033A86"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 xml:space="preserve">[0].value.s32 = SAI_TAM_TRANSPORT_TYPE_UDP; </w:t>
      </w:r>
    </w:p>
    <w:p w14:paraId="50750454" w14:textId="77777777" w:rsidR="00033A86" w:rsidRDefault="00033A86" w:rsidP="00C9004B">
      <w:pPr>
        <w:spacing w:after="0"/>
        <w:ind w:left="1440"/>
        <w:rPr>
          <w:rFonts w:asciiTheme="minorHAnsi" w:eastAsia="Times New Roman" w:hAnsiTheme="minorHAnsi" w:cs="Consolas"/>
          <w:szCs w:val="18"/>
        </w:rPr>
      </w:pPr>
    </w:p>
    <w:p w14:paraId="3433E9C0" w14:textId="77777777" w:rsidR="00C9004B" w:rsidRPr="00033A86" w:rsidRDefault="00C9004B"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w:t>
      </w:r>
      <w:r>
        <w:rPr>
          <w:rFonts w:asciiTheme="minorHAnsi" w:eastAsia="Times New Roman" w:hAnsiTheme="minorHAnsi" w:cs="Consolas"/>
          <w:szCs w:val="18"/>
        </w:rPr>
        <w:t>1</w:t>
      </w:r>
      <w:r w:rsidRPr="00033A86">
        <w:rPr>
          <w:rFonts w:asciiTheme="minorHAnsi" w:eastAsia="Times New Roman" w:hAnsiTheme="minorHAnsi" w:cs="Consolas"/>
          <w:szCs w:val="18"/>
        </w:rPr>
        <w:t>].id = SAI_TAM_TRANSPORT_ATTR_</w:t>
      </w:r>
      <w:r>
        <w:rPr>
          <w:rFonts w:asciiTheme="minorHAnsi" w:eastAsia="Times New Roman" w:hAnsiTheme="minorHAnsi" w:cs="Consolas"/>
          <w:szCs w:val="18"/>
        </w:rPr>
        <w:t>MTU</w:t>
      </w:r>
      <w:r w:rsidRPr="00033A86">
        <w:rPr>
          <w:rFonts w:asciiTheme="minorHAnsi" w:eastAsia="Times New Roman" w:hAnsiTheme="minorHAnsi" w:cs="Consolas"/>
          <w:szCs w:val="18"/>
        </w:rPr>
        <w:t>;</w:t>
      </w:r>
    </w:p>
    <w:p w14:paraId="469B3F6B" w14:textId="77777777" w:rsidR="00C9004B" w:rsidRPr="00C9004B" w:rsidRDefault="00C9004B"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w:t>
      </w:r>
      <w:r>
        <w:rPr>
          <w:rFonts w:asciiTheme="minorHAnsi" w:eastAsia="Times New Roman" w:hAnsiTheme="minorHAnsi" w:cs="Consolas"/>
          <w:szCs w:val="18"/>
        </w:rPr>
        <w:t>1</w:t>
      </w:r>
      <w:r w:rsidRPr="00033A86">
        <w:rPr>
          <w:rFonts w:asciiTheme="minorHAnsi" w:eastAsia="Times New Roman" w:hAnsiTheme="minorHAnsi" w:cs="Consolas"/>
          <w:szCs w:val="18"/>
        </w:rPr>
        <w:t xml:space="preserve">].value.s32 = </w:t>
      </w:r>
      <w:r>
        <w:rPr>
          <w:rFonts w:asciiTheme="minorHAnsi" w:eastAsia="Times New Roman" w:hAnsiTheme="minorHAnsi" w:cs="Consolas"/>
          <w:szCs w:val="18"/>
        </w:rPr>
        <w:t>1500</w:t>
      </w:r>
      <w:r w:rsidRPr="00033A86">
        <w:rPr>
          <w:rFonts w:asciiTheme="minorHAnsi" w:eastAsia="Times New Roman" w:hAnsiTheme="minorHAnsi" w:cs="Consolas"/>
          <w:szCs w:val="18"/>
        </w:rPr>
        <w:t xml:space="preserve">; </w:t>
      </w:r>
    </w:p>
    <w:p w14:paraId="4CDCCF73" w14:textId="77777777" w:rsidR="00C9004B" w:rsidRDefault="00C9004B" w:rsidP="00C9004B">
      <w:pPr>
        <w:spacing w:after="0"/>
        <w:ind w:left="1440"/>
        <w:rPr>
          <w:rFonts w:asciiTheme="minorHAnsi" w:eastAsia="Times New Roman" w:hAnsiTheme="minorHAnsi" w:cs="Consolas"/>
          <w:szCs w:val="18"/>
        </w:rPr>
      </w:pPr>
    </w:p>
    <w:p w14:paraId="4E0F57FA" w14:textId="77777777" w:rsidR="00033A86" w:rsidRPr="00033A86" w:rsidRDefault="00033A86"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attr_count</w:t>
      </w:r>
      <w:proofErr w:type="spellEnd"/>
      <w:r w:rsidRPr="00033A86">
        <w:rPr>
          <w:rFonts w:asciiTheme="minorHAnsi" w:eastAsia="Times New Roman" w:hAnsiTheme="minorHAnsi" w:cs="Consolas"/>
          <w:szCs w:val="18"/>
        </w:rPr>
        <w:t xml:space="preserve"> = </w:t>
      </w:r>
      <w:r w:rsidR="00C9004B">
        <w:rPr>
          <w:rFonts w:asciiTheme="minorHAnsi" w:eastAsia="Times New Roman" w:hAnsiTheme="minorHAnsi" w:cs="Consolas"/>
          <w:szCs w:val="18"/>
        </w:rPr>
        <w:t>2</w:t>
      </w:r>
      <w:r w:rsidRPr="00033A86">
        <w:rPr>
          <w:rFonts w:asciiTheme="minorHAnsi" w:eastAsia="Times New Roman" w:hAnsiTheme="minorHAnsi" w:cs="Consolas"/>
          <w:szCs w:val="18"/>
        </w:rPr>
        <w:t>;</w:t>
      </w:r>
    </w:p>
    <w:p w14:paraId="3DAEEC8F" w14:textId="77777777" w:rsidR="00033A86" w:rsidRPr="00033A86" w:rsidRDefault="00033A86" w:rsidP="00C9004B">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sai_create_tam_transport_fn</w:t>
      </w:r>
      <w:proofErr w:type="spellEnd"/>
      <w:r w:rsidRPr="00033A86">
        <w:rPr>
          <w:rFonts w:asciiTheme="minorHAnsi" w:eastAsia="Times New Roman" w:hAnsiTheme="minorHAnsi" w:cs="Consolas"/>
          <w:szCs w:val="18"/>
        </w:rPr>
        <w:t>(</w:t>
      </w:r>
    </w:p>
    <w:p w14:paraId="7AB60283" w14:textId="77777777" w:rsidR="00033A86" w:rsidRPr="00033A86" w:rsidRDefault="00033A86" w:rsidP="00C9004B">
      <w:pPr>
        <w:spacing w:after="0"/>
        <w:ind w:left="1440" w:firstLine="720"/>
        <w:rPr>
          <w:rFonts w:asciiTheme="minorHAnsi" w:eastAsia="Times New Roman" w:hAnsiTheme="minorHAnsi" w:cs="Consolas"/>
          <w:szCs w:val="18"/>
        </w:rPr>
      </w:pPr>
      <w:r w:rsidRPr="00033A86">
        <w:rPr>
          <w:rFonts w:asciiTheme="minorHAnsi" w:eastAsia="Times New Roman" w:hAnsiTheme="minorHAnsi" w:cs="Consolas"/>
          <w:szCs w:val="18"/>
        </w:rPr>
        <w:t>&amp;</w:t>
      </w:r>
      <w:proofErr w:type="spellStart"/>
      <w:r w:rsidRPr="00033A86">
        <w:rPr>
          <w:rFonts w:asciiTheme="minorHAnsi" w:eastAsia="Times New Roman" w:hAnsiTheme="minorHAnsi" w:cs="Consolas"/>
          <w:szCs w:val="18"/>
        </w:rPr>
        <w:t>sai_tam_transport_obj</w:t>
      </w:r>
      <w:proofErr w:type="spellEnd"/>
      <w:r w:rsidRPr="00033A86">
        <w:rPr>
          <w:rFonts w:asciiTheme="minorHAnsi" w:eastAsia="Times New Roman" w:hAnsiTheme="minorHAnsi" w:cs="Consolas"/>
          <w:szCs w:val="18"/>
        </w:rPr>
        <w:t>,</w:t>
      </w:r>
    </w:p>
    <w:p w14:paraId="338B5041" w14:textId="77777777" w:rsidR="00033A86" w:rsidRPr="00033A86" w:rsidRDefault="00033A86" w:rsidP="00C9004B">
      <w:pPr>
        <w:spacing w:after="0"/>
        <w:ind w:left="1440" w:firstLine="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switch_id</w:t>
      </w:r>
      <w:proofErr w:type="spellEnd"/>
      <w:r w:rsidRPr="00033A86">
        <w:rPr>
          <w:rFonts w:asciiTheme="minorHAnsi" w:eastAsia="Times New Roman" w:hAnsiTheme="minorHAnsi" w:cs="Consolas"/>
          <w:szCs w:val="18"/>
        </w:rPr>
        <w:t>,</w:t>
      </w:r>
    </w:p>
    <w:p w14:paraId="0292A06A" w14:textId="77777777" w:rsidR="00033A86" w:rsidRPr="00033A86" w:rsidRDefault="00033A86" w:rsidP="00C9004B">
      <w:pPr>
        <w:spacing w:after="0"/>
        <w:ind w:left="1440" w:firstLine="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attr_count</w:t>
      </w:r>
      <w:proofErr w:type="spellEnd"/>
      <w:r w:rsidRPr="00033A86">
        <w:rPr>
          <w:rFonts w:asciiTheme="minorHAnsi" w:eastAsia="Times New Roman" w:hAnsiTheme="minorHAnsi" w:cs="Consolas"/>
          <w:szCs w:val="18"/>
        </w:rPr>
        <w:t>,</w:t>
      </w:r>
    </w:p>
    <w:p w14:paraId="4E20AAF8" w14:textId="77777777" w:rsidR="00033A86" w:rsidRDefault="00033A86" w:rsidP="00C9004B">
      <w:pPr>
        <w:spacing w:after="0"/>
        <w:ind w:left="1440" w:firstLine="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w:t>
      </w:r>
    </w:p>
    <w:p w14:paraId="564BC93B" w14:textId="77777777" w:rsidR="00033A86" w:rsidRDefault="00033A86" w:rsidP="005B4510">
      <w:pPr>
        <w:spacing w:after="0"/>
        <w:ind w:left="576" w:firstLine="720"/>
        <w:rPr>
          <w:rFonts w:asciiTheme="minorHAnsi" w:eastAsia="Times New Roman" w:hAnsiTheme="minorHAnsi" w:cs="Consolas"/>
          <w:szCs w:val="18"/>
        </w:rPr>
      </w:pPr>
    </w:p>
    <w:p w14:paraId="3473C4CF" w14:textId="77777777" w:rsidR="00033A86" w:rsidRPr="00033A86" w:rsidRDefault="00033A86" w:rsidP="005B4510">
      <w:pPr>
        <w:spacing w:after="0"/>
        <w:ind w:left="720"/>
        <w:rPr>
          <w:rFonts w:asciiTheme="minorHAnsi" w:eastAsia="Times New Roman" w:hAnsiTheme="minorHAnsi" w:cs="Consolas"/>
          <w:b/>
          <w:i/>
          <w:szCs w:val="18"/>
        </w:rPr>
      </w:pPr>
      <w:r w:rsidRPr="00033A86">
        <w:rPr>
          <w:rFonts w:asciiTheme="minorHAnsi" w:eastAsia="Times New Roman" w:hAnsiTheme="minorHAnsi" w:cs="Consolas"/>
          <w:b/>
          <w:i/>
          <w:szCs w:val="18"/>
        </w:rPr>
        <w:t>/* Step 2: Create a collector object:</w:t>
      </w:r>
    </w:p>
    <w:p w14:paraId="58521403" w14:textId="77777777" w:rsidR="007F5721" w:rsidRPr="00033A86" w:rsidRDefault="007F5721" w:rsidP="007F5721">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 */</w:t>
      </w:r>
    </w:p>
    <w:p w14:paraId="5FD6969F" w14:textId="77777777"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[0].id = SAI_TAM_COLLECTOR_ATTR_SRC_IP;</w:t>
      </w:r>
    </w:p>
    <w:p w14:paraId="465D424E" w14:textId="77777777"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[0].</w:t>
      </w:r>
      <w:proofErr w:type="spellStart"/>
      <w:r w:rsidRPr="00033A86">
        <w:rPr>
          <w:rFonts w:asciiTheme="minorHAnsi" w:eastAsia="Times New Roman" w:hAnsiTheme="minorHAnsi" w:cs="Consolas"/>
          <w:szCs w:val="18"/>
        </w:rPr>
        <w:t>value.ipaddr.addr_family</w:t>
      </w:r>
      <w:proofErr w:type="spellEnd"/>
      <w:r w:rsidRPr="00033A86">
        <w:rPr>
          <w:rFonts w:asciiTheme="minorHAnsi" w:eastAsia="Times New Roman" w:hAnsiTheme="minorHAnsi" w:cs="Consolas"/>
          <w:szCs w:val="18"/>
        </w:rPr>
        <w:t xml:space="preserve"> = SAI_IP_ADDR_FAMILY_IPV4;</w:t>
      </w:r>
    </w:p>
    <w:p w14:paraId="02C57D6F" w14:textId="77777777"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 xml:space="preserve">[0].value.ipaddr.ip4 = 0x0101010a; </w:t>
      </w:r>
    </w:p>
    <w:p w14:paraId="6D69CFA8" w14:textId="77777777" w:rsidR="00033A86" w:rsidRPr="00033A86" w:rsidRDefault="00033A86" w:rsidP="007F5721">
      <w:pPr>
        <w:spacing w:after="0"/>
        <w:ind w:left="1440"/>
        <w:rPr>
          <w:rFonts w:asciiTheme="minorHAnsi" w:eastAsia="Times New Roman" w:hAnsiTheme="minorHAnsi" w:cs="Consolas"/>
          <w:szCs w:val="18"/>
        </w:rPr>
      </w:pPr>
    </w:p>
    <w:p w14:paraId="0F50530D" w14:textId="77777777"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[1].id = SAI_TAM_COLLECTOR_ATTR_DST_IP;</w:t>
      </w:r>
    </w:p>
    <w:p w14:paraId="178EDD3C" w14:textId="77777777"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[1].</w:t>
      </w:r>
      <w:proofErr w:type="spellStart"/>
      <w:r w:rsidRPr="00033A86">
        <w:rPr>
          <w:rFonts w:asciiTheme="minorHAnsi" w:eastAsia="Times New Roman" w:hAnsiTheme="minorHAnsi" w:cs="Consolas"/>
          <w:szCs w:val="18"/>
        </w:rPr>
        <w:t>value.ipaddr.addr_family</w:t>
      </w:r>
      <w:proofErr w:type="spellEnd"/>
      <w:r w:rsidRPr="00033A86">
        <w:rPr>
          <w:rFonts w:asciiTheme="minorHAnsi" w:eastAsia="Times New Roman" w:hAnsiTheme="minorHAnsi" w:cs="Consolas"/>
          <w:szCs w:val="18"/>
        </w:rPr>
        <w:t xml:space="preserve"> = SAI_IP_ADDR_FAMILY_IPV4;</w:t>
      </w:r>
    </w:p>
    <w:p w14:paraId="5ECA1386" w14:textId="77777777"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[1].value.ipaddr.ip4 = 0x0101010b;</w:t>
      </w:r>
    </w:p>
    <w:p w14:paraId="095BD586" w14:textId="77777777" w:rsidR="00033A86" w:rsidRPr="00033A86" w:rsidRDefault="00033A86" w:rsidP="007F5721">
      <w:pPr>
        <w:spacing w:after="0"/>
        <w:ind w:left="1440"/>
        <w:rPr>
          <w:rFonts w:asciiTheme="minorHAnsi" w:eastAsia="Times New Roman" w:hAnsiTheme="minorHAnsi" w:cs="Consolas"/>
          <w:szCs w:val="18"/>
        </w:rPr>
      </w:pPr>
    </w:p>
    <w:p w14:paraId="231B20FE" w14:textId="7FD9BFD2"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[2].id = SAI_TAM_</w:t>
      </w:r>
      <w:del w:id="45" w:author="Mickey  Spiegel" w:date="2019-05-01T15:10:00Z">
        <w:r w:rsidRPr="00033A86" w:rsidDel="00CE2195">
          <w:rPr>
            <w:rFonts w:asciiTheme="minorHAnsi" w:eastAsia="Times New Roman" w:hAnsiTheme="minorHAnsi" w:cs="Consolas"/>
            <w:szCs w:val="18"/>
          </w:rPr>
          <w:delText>TRANSPORT</w:delText>
        </w:r>
      </w:del>
      <w:ins w:id="46" w:author="Mickey  Spiegel" w:date="2019-05-01T15:10:00Z">
        <w:r w:rsidR="00CE2195">
          <w:rPr>
            <w:rFonts w:asciiTheme="minorHAnsi" w:eastAsia="Times New Roman" w:hAnsiTheme="minorHAnsi" w:cs="Consolas"/>
            <w:szCs w:val="18"/>
          </w:rPr>
          <w:t>COLLECTOR</w:t>
        </w:r>
      </w:ins>
      <w:r w:rsidRPr="00033A86">
        <w:rPr>
          <w:rFonts w:asciiTheme="minorHAnsi" w:eastAsia="Times New Roman" w:hAnsiTheme="minorHAnsi" w:cs="Consolas"/>
          <w:szCs w:val="18"/>
        </w:rPr>
        <w:t>_ATTR</w:t>
      </w:r>
      <w:r w:rsidR="007F5721">
        <w:rPr>
          <w:rFonts w:asciiTheme="minorHAnsi" w:eastAsia="Times New Roman" w:hAnsiTheme="minorHAnsi" w:cs="Consolas"/>
          <w:szCs w:val="18"/>
        </w:rPr>
        <w:t>_TRANSPORT</w:t>
      </w:r>
      <w:r w:rsidRPr="00033A86">
        <w:rPr>
          <w:rFonts w:asciiTheme="minorHAnsi" w:eastAsia="Times New Roman" w:hAnsiTheme="minorHAnsi" w:cs="Consolas"/>
          <w:szCs w:val="18"/>
        </w:rPr>
        <w:t>;</w:t>
      </w:r>
    </w:p>
    <w:p w14:paraId="62CD634C" w14:textId="77777777"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[2].</w:t>
      </w:r>
      <w:proofErr w:type="spellStart"/>
      <w:r w:rsidRPr="00033A86">
        <w:rPr>
          <w:rFonts w:asciiTheme="minorHAnsi" w:eastAsia="Times New Roman" w:hAnsiTheme="minorHAnsi" w:cs="Consolas"/>
          <w:szCs w:val="18"/>
        </w:rPr>
        <w:t>value.oid</w:t>
      </w:r>
      <w:proofErr w:type="spellEnd"/>
      <w:r w:rsidRPr="00033A86">
        <w:rPr>
          <w:rFonts w:asciiTheme="minorHAnsi" w:eastAsia="Times New Roman" w:hAnsiTheme="minorHAnsi" w:cs="Consolas"/>
          <w:szCs w:val="18"/>
        </w:rPr>
        <w:t xml:space="preserve"> = </w:t>
      </w:r>
      <w:proofErr w:type="spellStart"/>
      <w:r w:rsidRPr="00033A86">
        <w:rPr>
          <w:rFonts w:asciiTheme="minorHAnsi" w:eastAsia="Times New Roman" w:hAnsiTheme="minorHAnsi" w:cs="Consolas"/>
          <w:szCs w:val="18"/>
        </w:rPr>
        <w:t>sai_tam_transport_obj</w:t>
      </w:r>
      <w:proofErr w:type="spellEnd"/>
      <w:r w:rsidRPr="00033A86">
        <w:rPr>
          <w:rFonts w:asciiTheme="minorHAnsi" w:eastAsia="Times New Roman" w:hAnsiTheme="minorHAnsi" w:cs="Consolas"/>
          <w:szCs w:val="18"/>
        </w:rPr>
        <w:t>;</w:t>
      </w:r>
    </w:p>
    <w:p w14:paraId="7C674F32" w14:textId="77777777" w:rsidR="00033A86" w:rsidRPr="00033A86" w:rsidRDefault="00033A86" w:rsidP="007F5721">
      <w:pPr>
        <w:spacing w:after="0"/>
        <w:ind w:left="1440"/>
        <w:rPr>
          <w:rFonts w:asciiTheme="minorHAnsi" w:eastAsia="Times New Roman" w:hAnsiTheme="minorHAnsi" w:cs="Consolas"/>
          <w:szCs w:val="18"/>
        </w:rPr>
      </w:pPr>
    </w:p>
    <w:p w14:paraId="22562348" w14:textId="77777777"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[3].id = SAI_TAM_COLLECTOR_ATTR_DSCP_VALUE;</w:t>
      </w:r>
    </w:p>
    <w:p w14:paraId="5D944D35" w14:textId="77777777"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[3].value.u8 = 16;</w:t>
      </w:r>
    </w:p>
    <w:p w14:paraId="1D62D21B" w14:textId="77777777" w:rsidR="00033A86" w:rsidRPr="00033A86" w:rsidRDefault="00033A86" w:rsidP="007F5721">
      <w:pPr>
        <w:spacing w:after="0"/>
        <w:ind w:left="1440"/>
        <w:rPr>
          <w:rFonts w:asciiTheme="minorHAnsi" w:eastAsia="Times New Roman" w:hAnsiTheme="minorHAnsi" w:cs="Consolas"/>
          <w:szCs w:val="18"/>
        </w:rPr>
      </w:pPr>
    </w:p>
    <w:p w14:paraId="73232634" w14:textId="77777777" w:rsidR="00033A86" w:rsidRPr="008A4EF5"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attr_count</w:t>
      </w:r>
      <w:proofErr w:type="spellEnd"/>
      <w:r w:rsidRPr="00033A86">
        <w:rPr>
          <w:rFonts w:asciiTheme="minorHAnsi" w:eastAsia="Times New Roman" w:hAnsiTheme="minorHAnsi" w:cs="Consolas"/>
          <w:szCs w:val="18"/>
        </w:rPr>
        <w:t xml:space="preserve"> = 4;</w:t>
      </w:r>
    </w:p>
    <w:p w14:paraId="267D9546" w14:textId="77777777" w:rsidR="00033A86" w:rsidRPr="008A4EF5" w:rsidRDefault="00033A86"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sai_create_tam_collector_fn</w:t>
      </w:r>
      <w:proofErr w:type="spellEnd"/>
      <w:r w:rsidRPr="008A4EF5">
        <w:rPr>
          <w:rFonts w:asciiTheme="minorHAnsi" w:eastAsia="Times New Roman" w:hAnsiTheme="minorHAnsi" w:cs="Consolas"/>
          <w:szCs w:val="18"/>
        </w:rPr>
        <w:t>(</w:t>
      </w:r>
    </w:p>
    <w:p w14:paraId="3AD465FD" w14:textId="77777777" w:rsidR="00033A86" w:rsidRPr="008A4EF5" w:rsidRDefault="00033A86"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p>
    <w:p w14:paraId="0159604C" w14:textId="77777777" w:rsidR="00033A86" w:rsidRPr="008A4EF5" w:rsidRDefault="00033A86"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5CCFFEBA" w14:textId="77777777" w:rsidR="00033A86" w:rsidRPr="008A4EF5" w:rsidRDefault="00033A86"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326C0B7A" w14:textId="77777777" w:rsidR="00033A86" w:rsidRPr="008A4EF5" w:rsidRDefault="00033A86"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76010775" w14:textId="77777777" w:rsidR="00033A86" w:rsidRDefault="00033A86" w:rsidP="005B4510">
      <w:pPr>
        <w:spacing w:after="0"/>
        <w:ind w:left="576" w:firstLine="720"/>
        <w:rPr>
          <w:rFonts w:asciiTheme="minorHAnsi" w:eastAsia="Times New Roman" w:hAnsiTheme="minorHAnsi" w:cs="Consolas"/>
          <w:szCs w:val="18"/>
        </w:rPr>
      </w:pPr>
    </w:p>
    <w:p w14:paraId="2087FFED" w14:textId="77777777" w:rsidR="008A4EF5" w:rsidRPr="008A4EF5" w:rsidRDefault="008A4EF5" w:rsidP="00CB322B">
      <w:pPr>
        <w:spacing w:after="0"/>
        <w:ind w:firstLine="720"/>
        <w:rPr>
          <w:rFonts w:asciiTheme="minorHAnsi" w:eastAsia="Times New Roman" w:hAnsiTheme="minorHAnsi" w:cs="Consolas"/>
          <w:b/>
          <w:i/>
          <w:szCs w:val="18"/>
        </w:rPr>
      </w:pPr>
      <w:r w:rsidRPr="008A4EF5">
        <w:rPr>
          <w:rFonts w:asciiTheme="minorHAnsi" w:eastAsia="Times New Roman" w:hAnsiTheme="minorHAnsi" w:cs="Consolas"/>
          <w:b/>
          <w:i/>
          <w:szCs w:val="18"/>
        </w:rPr>
        <w:t xml:space="preserve">/* </w:t>
      </w:r>
      <w:r w:rsidR="00CB322B">
        <w:rPr>
          <w:rFonts w:asciiTheme="minorHAnsi" w:eastAsia="Times New Roman" w:hAnsiTheme="minorHAnsi" w:cs="Consolas"/>
          <w:b/>
          <w:i/>
          <w:szCs w:val="18"/>
        </w:rPr>
        <w:t>If needed: Create a localhost for streaming on local socket</w:t>
      </w:r>
    </w:p>
    <w:p w14:paraId="1C71FAA5" w14:textId="77777777"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6B6CCBB2" w14:textId="77777777" w:rsidR="00622C3E" w:rsidRPr="00033A86" w:rsidRDefault="00622C3E" w:rsidP="00622C3E">
      <w:pPr>
        <w:spacing w:after="0"/>
        <w:ind w:left="1440"/>
        <w:rPr>
          <w:ins w:id="47" w:author="Mickey  Spiegel" w:date="2019-05-01T15:17:00Z"/>
          <w:rFonts w:asciiTheme="minorHAnsi" w:eastAsia="Times New Roman" w:hAnsiTheme="minorHAnsi" w:cs="Consolas"/>
          <w:szCs w:val="18"/>
        </w:rPr>
      </w:pPr>
      <w:proofErr w:type="spellStart"/>
      <w:ins w:id="48" w:author="Mickey  Spiegel" w:date="2019-05-01T15:17:00Z">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[0].id = SAI_TAM_TRANSPORT_ATTR_TRANSPORT_TYPE;</w:t>
        </w:r>
      </w:ins>
    </w:p>
    <w:p w14:paraId="47CF63EC" w14:textId="3FB3DEA9" w:rsidR="00622C3E" w:rsidRPr="00033A86" w:rsidRDefault="00622C3E" w:rsidP="00622C3E">
      <w:pPr>
        <w:spacing w:after="0"/>
        <w:ind w:left="1440"/>
        <w:rPr>
          <w:ins w:id="49" w:author="Mickey  Spiegel" w:date="2019-05-01T15:17:00Z"/>
          <w:rFonts w:asciiTheme="minorHAnsi" w:eastAsia="Times New Roman" w:hAnsiTheme="minorHAnsi" w:cs="Consolas"/>
          <w:szCs w:val="18"/>
        </w:rPr>
      </w:pPr>
      <w:proofErr w:type="spellStart"/>
      <w:ins w:id="50" w:author="Mickey  Spiegel" w:date="2019-05-01T15:17:00Z">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[0].value.</w:t>
        </w:r>
        <w:r>
          <w:rPr>
            <w:rFonts w:asciiTheme="minorHAnsi" w:eastAsia="Times New Roman" w:hAnsiTheme="minorHAnsi" w:cs="Consolas"/>
            <w:szCs w:val="18"/>
          </w:rPr>
          <w:t>s32 = SAI_TAM_TRANSPORT_TYPE_NONE</w:t>
        </w:r>
        <w:r w:rsidRPr="00033A86">
          <w:rPr>
            <w:rFonts w:asciiTheme="minorHAnsi" w:eastAsia="Times New Roman" w:hAnsiTheme="minorHAnsi" w:cs="Consolas"/>
            <w:szCs w:val="18"/>
          </w:rPr>
          <w:t xml:space="preserve">; </w:t>
        </w:r>
      </w:ins>
    </w:p>
    <w:p w14:paraId="7A39431A" w14:textId="77777777" w:rsidR="00622C3E" w:rsidRDefault="00622C3E" w:rsidP="00622C3E">
      <w:pPr>
        <w:spacing w:after="0"/>
        <w:ind w:left="1440"/>
        <w:rPr>
          <w:ins w:id="51" w:author="Mickey  Spiegel" w:date="2019-05-01T15:17:00Z"/>
          <w:rFonts w:asciiTheme="minorHAnsi" w:eastAsia="Times New Roman" w:hAnsiTheme="minorHAnsi" w:cs="Consolas"/>
          <w:szCs w:val="18"/>
        </w:rPr>
      </w:pPr>
    </w:p>
    <w:p w14:paraId="66C713D1" w14:textId="38553D50" w:rsidR="00622C3E" w:rsidRPr="00033A86" w:rsidRDefault="00622C3E" w:rsidP="00622C3E">
      <w:pPr>
        <w:spacing w:after="0"/>
        <w:ind w:left="1440"/>
        <w:rPr>
          <w:ins w:id="52" w:author="Mickey  Spiegel" w:date="2019-05-01T15:17:00Z"/>
          <w:rFonts w:asciiTheme="minorHAnsi" w:eastAsia="Times New Roman" w:hAnsiTheme="minorHAnsi" w:cs="Consolas"/>
          <w:szCs w:val="18"/>
        </w:rPr>
      </w:pPr>
      <w:proofErr w:type="spellStart"/>
      <w:ins w:id="53" w:author="Mickey  Spiegel" w:date="2019-05-01T15:17:00Z">
        <w:r w:rsidRPr="00033A86">
          <w:rPr>
            <w:rFonts w:asciiTheme="minorHAnsi" w:eastAsia="Times New Roman" w:hAnsiTheme="minorHAnsi" w:cs="Consolas"/>
            <w:szCs w:val="18"/>
          </w:rPr>
          <w:t>attr_count</w:t>
        </w:r>
        <w:proofErr w:type="spellEnd"/>
        <w:r w:rsidRPr="00033A86">
          <w:rPr>
            <w:rFonts w:asciiTheme="minorHAnsi" w:eastAsia="Times New Roman" w:hAnsiTheme="minorHAnsi" w:cs="Consolas"/>
            <w:szCs w:val="18"/>
          </w:rPr>
          <w:t xml:space="preserve"> = </w:t>
        </w:r>
        <w:r>
          <w:rPr>
            <w:rFonts w:asciiTheme="minorHAnsi" w:eastAsia="Times New Roman" w:hAnsiTheme="minorHAnsi" w:cs="Consolas"/>
            <w:szCs w:val="18"/>
          </w:rPr>
          <w:t>1</w:t>
        </w:r>
        <w:r w:rsidRPr="00033A86">
          <w:rPr>
            <w:rFonts w:asciiTheme="minorHAnsi" w:eastAsia="Times New Roman" w:hAnsiTheme="minorHAnsi" w:cs="Consolas"/>
            <w:szCs w:val="18"/>
          </w:rPr>
          <w:t>;</w:t>
        </w:r>
      </w:ins>
    </w:p>
    <w:p w14:paraId="7E501BC1" w14:textId="77777777" w:rsidR="00622C3E" w:rsidRPr="00033A86" w:rsidRDefault="00622C3E" w:rsidP="00622C3E">
      <w:pPr>
        <w:spacing w:after="0"/>
        <w:ind w:left="1440"/>
        <w:rPr>
          <w:ins w:id="54" w:author="Mickey  Spiegel" w:date="2019-05-01T15:17:00Z"/>
          <w:rFonts w:asciiTheme="minorHAnsi" w:eastAsia="Times New Roman" w:hAnsiTheme="minorHAnsi" w:cs="Consolas"/>
          <w:szCs w:val="18"/>
        </w:rPr>
      </w:pPr>
      <w:proofErr w:type="spellStart"/>
      <w:ins w:id="55" w:author="Mickey  Spiegel" w:date="2019-05-01T15:17:00Z">
        <w:r w:rsidRPr="007F5721">
          <w:rPr>
            <w:rFonts w:asciiTheme="minorHAnsi" w:eastAsia="Times New Roman" w:hAnsiTheme="minorHAnsi" w:cs="Consolas"/>
            <w:b/>
            <w:szCs w:val="18"/>
          </w:rPr>
          <w:t>sai_create_tam_transport_fn</w:t>
        </w:r>
        <w:proofErr w:type="spellEnd"/>
        <w:r w:rsidRPr="00033A86">
          <w:rPr>
            <w:rFonts w:asciiTheme="minorHAnsi" w:eastAsia="Times New Roman" w:hAnsiTheme="minorHAnsi" w:cs="Consolas"/>
            <w:szCs w:val="18"/>
          </w:rPr>
          <w:t>(</w:t>
        </w:r>
      </w:ins>
    </w:p>
    <w:p w14:paraId="6245AB5B" w14:textId="391DE753" w:rsidR="00622C3E" w:rsidRPr="00033A86" w:rsidRDefault="00622C3E" w:rsidP="00622C3E">
      <w:pPr>
        <w:spacing w:after="0"/>
        <w:ind w:left="1440" w:firstLine="720"/>
        <w:rPr>
          <w:ins w:id="56" w:author="Mickey  Spiegel" w:date="2019-05-01T15:17:00Z"/>
          <w:rFonts w:asciiTheme="minorHAnsi" w:eastAsia="Times New Roman" w:hAnsiTheme="minorHAnsi" w:cs="Consolas"/>
          <w:szCs w:val="18"/>
        </w:rPr>
      </w:pPr>
      <w:ins w:id="57" w:author="Mickey  Spiegel" w:date="2019-05-01T15:17:00Z">
        <w:r w:rsidRPr="00033A86">
          <w:rPr>
            <w:rFonts w:asciiTheme="minorHAnsi" w:eastAsia="Times New Roman" w:hAnsiTheme="minorHAnsi" w:cs="Consolas"/>
            <w:szCs w:val="18"/>
          </w:rPr>
          <w:t>&amp;</w:t>
        </w:r>
        <w:proofErr w:type="spellStart"/>
        <w:r w:rsidRPr="00033A86">
          <w:rPr>
            <w:rFonts w:asciiTheme="minorHAnsi" w:eastAsia="Times New Roman" w:hAnsiTheme="minorHAnsi" w:cs="Consolas"/>
            <w:szCs w:val="18"/>
          </w:rPr>
          <w:t>sai_tam_transport_obj</w:t>
        </w:r>
        <w:r>
          <w:rPr>
            <w:rFonts w:asciiTheme="minorHAnsi" w:eastAsia="Times New Roman" w:hAnsiTheme="minorHAnsi" w:cs="Consolas"/>
            <w:szCs w:val="18"/>
          </w:rPr>
          <w:t>_local</w:t>
        </w:r>
        <w:proofErr w:type="spellEnd"/>
        <w:r w:rsidRPr="00033A86">
          <w:rPr>
            <w:rFonts w:asciiTheme="minorHAnsi" w:eastAsia="Times New Roman" w:hAnsiTheme="minorHAnsi" w:cs="Consolas"/>
            <w:szCs w:val="18"/>
          </w:rPr>
          <w:t>,</w:t>
        </w:r>
      </w:ins>
    </w:p>
    <w:p w14:paraId="25CB9FCC" w14:textId="77777777" w:rsidR="00622C3E" w:rsidRPr="00033A86" w:rsidRDefault="00622C3E" w:rsidP="00622C3E">
      <w:pPr>
        <w:spacing w:after="0"/>
        <w:ind w:left="1440" w:firstLine="720"/>
        <w:rPr>
          <w:ins w:id="58" w:author="Mickey  Spiegel" w:date="2019-05-01T15:17:00Z"/>
          <w:rFonts w:asciiTheme="minorHAnsi" w:eastAsia="Times New Roman" w:hAnsiTheme="minorHAnsi" w:cs="Consolas"/>
          <w:szCs w:val="18"/>
        </w:rPr>
      </w:pPr>
      <w:proofErr w:type="spellStart"/>
      <w:ins w:id="59" w:author="Mickey  Spiegel" w:date="2019-05-01T15:17:00Z">
        <w:r w:rsidRPr="00033A86">
          <w:rPr>
            <w:rFonts w:asciiTheme="minorHAnsi" w:eastAsia="Times New Roman" w:hAnsiTheme="minorHAnsi" w:cs="Consolas"/>
            <w:szCs w:val="18"/>
          </w:rPr>
          <w:t>switch_id</w:t>
        </w:r>
        <w:proofErr w:type="spellEnd"/>
        <w:r w:rsidRPr="00033A86">
          <w:rPr>
            <w:rFonts w:asciiTheme="minorHAnsi" w:eastAsia="Times New Roman" w:hAnsiTheme="minorHAnsi" w:cs="Consolas"/>
            <w:szCs w:val="18"/>
          </w:rPr>
          <w:t>,</w:t>
        </w:r>
      </w:ins>
    </w:p>
    <w:p w14:paraId="0FBE1181" w14:textId="77777777" w:rsidR="00622C3E" w:rsidRPr="00033A86" w:rsidRDefault="00622C3E" w:rsidP="00622C3E">
      <w:pPr>
        <w:spacing w:after="0"/>
        <w:ind w:left="1440" w:firstLine="720"/>
        <w:rPr>
          <w:ins w:id="60" w:author="Mickey  Spiegel" w:date="2019-05-01T15:17:00Z"/>
          <w:rFonts w:asciiTheme="minorHAnsi" w:eastAsia="Times New Roman" w:hAnsiTheme="minorHAnsi" w:cs="Consolas"/>
          <w:szCs w:val="18"/>
        </w:rPr>
      </w:pPr>
      <w:proofErr w:type="spellStart"/>
      <w:ins w:id="61" w:author="Mickey  Spiegel" w:date="2019-05-01T15:17:00Z">
        <w:r w:rsidRPr="00033A86">
          <w:rPr>
            <w:rFonts w:asciiTheme="minorHAnsi" w:eastAsia="Times New Roman" w:hAnsiTheme="minorHAnsi" w:cs="Consolas"/>
            <w:szCs w:val="18"/>
          </w:rPr>
          <w:t>attr_count</w:t>
        </w:r>
        <w:proofErr w:type="spellEnd"/>
        <w:r w:rsidRPr="00033A86">
          <w:rPr>
            <w:rFonts w:asciiTheme="minorHAnsi" w:eastAsia="Times New Roman" w:hAnsiTheme="minorHAnsi" w:cs="Consolas"/>
            <w:szCs w:val="18"/>
          </w:rPr>
          <w:t>,</w:t>
        </w:r>
      </w:ins>
    </w:p>
    <w:p w14:paraId="09B244C7" w14:textId="77777777" w:rsidR="00622C3E" w:rsidRDefault="00622C3E" w:rsidP="00622C3E">
      <w:pPr>
        <w:spacing w:after="0"/>
        <w:ind w:left="1440" w:firstLine="720"/>
        <w:rPr>
          <w:ins w:id="62" w:author="Mickey  Spiegel" w:date="2019-05-01T15:17:00Z"/>
          <w:rFonts w:asciiTheme="minorHAnsi" w:eastAsia="Times New Roman" w:hAnsiTheme="minorHAnsi" w:cs="Consolas"/>
          <w:szCs w:val="18"/>
        </w:rPr>
      </w:pPr>
      <w:proofErr w:type="spellStart"/>
      <w:ins w:id="63" w:author="Mickey  Spiegel" w:date="2019-05-01T15:17:00Z">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w:t>
        </w:r>
      </w:ins>
    </w:p>
    <w:p w14:paraId="0F77365A" w14:textId="77777777" w:rsidR="00622C3E" w:rsidRDefault="00622C3E" w:rsidP="007F5721">
      <w:pPr>
        <w:spacing w:after="0"/>
        <w:ind w:left="1440"/>
        <w:rPr>
          <w:ins w:id="64" w:author="Mickey  Spiegel" w:date="2019-05-01T15:17:00Z"/>
          <w:rFonts w:asciiTheme="minorHAnsi" w:eastAsia="Times New Roman" w:hAnsiTheme="minorHAnsi" w:cs="Consolas"/>
          <w:szCs w:val="18"/>
        </w:rPr>
      </w:pPr>
    </w:p>
    <w:p w14:paraId="5BA953B9" w14:textId="77777777"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SAI_TAM_COLLECTOR_LOCALHOST;</w:t>
      </w:r>
    </w:p>
    <w:p w14:paraId="3A5A641F" w14:textId="539D72C9" w:rsidR="00622C3E" w:rsidRDefault="00622C3E" w:rsidP="007F5721">
      <w:pPr>
        <w:spacing w:after="0"/>
        <w:ind w:left="1440"/>
        <w:rPr>
          <w:ins w:id="65" w:author="Mickey  Spiegel" w:date="2019-05-01T15:15:00Z"/>
          <w:rFonts w:eastAsia="Times New Roman"/>
          <w:color w:val="000000" w:themeColor="text1"/>
          <w:szCs w:val="18"/>
          <w:lang w:val="en-US" w:eastAsia="en-US" w:bidi="ar-SA"/>
        </w:rPr>
      </w:pPr>
      <w:proofErr w:type="spellStart"/>
      <w:ins w:id="66" w:author="Mickey  Spiegel" w:date="2019-05-01T15:15:00Z">
        <w:r>
          <w:rPr>
            <w:rFonts w:eastAsia="Times New Roman"/>
            <w:color w:val="000000" w:themeColor="text1"/>
            <w:szCs w:val="18"/>
            <w:lang w:val="en-US" w:eastAsia="en-US" w:bidi="ar-SA"/>
          </w:rPr>
          <w:t>sai_attr</w:t>
        </w:r>
        <w:r w:rsidRPr="003957F7">
          <w:rPr>
            <w:rFonts w:eastAsia="Times New Roman"/>
            <w:color w:val="000000" w:themeColor="text1"/>
            <w:szCs w:val="18"/>
            <w:lang w:val="en-US" w:eastAsia="en-US" w:bidi="ar-SA"/>
          </w:rPr>
          <w:t>_</w:t>
        </w:r>
        <w:proofErr w:type="gramStart"/>
        <w:r>
          <w:rPr>
            <w:rFonts w:eastAsia="Times New Roman"/>
            <w:color w:val="000000" w:themeColor="text1"/>
            <w:szCs w:val="18"/>
            <w:lang w:val="en-US" w:eastAsia="en-US" w:bidi="ar-SA"/>
          </w:rPr>
          <w:t>list</w:t>
        </w:r>
        <w:proofErr w:type="spellEnd"/>
        <w:r w:rsidRPr="003957F7">
          <w:rPr>
            <w:rFonts w:eastAsia="Times New Roman"/>
            <w:color w:val="000000" w:themeColor="text1"/>
            <w:szCs w:val="18"/>
            <w:lang w:val="en-US" w:eastAsia="en-US" w:bidi="ar-SA"/>
          </w:rPr>
          <w:t>[</w:t>
        </w:r>
        <w:proofErr w:type="gramEnd"/>
        <w:r>
          <w:rPr>
            <w:rFonts w:eastAsia="Times New Roman"/>
            <w:color w:val="000000" w:themeColor="text1"/>
            <w:szCs w:val="18"/>
            <w:lang w:val="en-US" w:eastAsia="en-US" w:bidi="ar-SA"/>
          </w:rPr>
          <w:t>0</w:t>
        </w:r>
        <w:r w:rsidRPr="003957F7">
          <w:rPr>
            <w:rFonts w:eastAsia="Times New Roman"/>
            <w:color w:val="000000" w:themeColor="text1"/>
            <w:szCs w:val="18"/>
            <w:lang w:val="en-US" w:eastAsia="en-US" w:bidi="ar-SA"/>
          </w:rPr>
          <w:t>].</w:t>
        </w:r>
        <w:proofErr w:type="spellStart"/>
        <w:r w:rsidRPr="003957F7">
          <w:rPr>
            <w:rFonts w:eastAsia="Times New Roman"/>
            <w:color w:val="000000" w:themeColor="text1"/>
            <w:szCs w:val="18"/>
            <w:lang w:val="en-US" w:eastAsia="en-US" w:bidi="ar-SA"/>
          </w:rPr>
          <w:t>value.</w:t>
        </w:r>
        <w:r>
          <w:rPr>
            <w:rFonts w:eastAsia="Times New Roman"/>
            <w:color w:val="000000" w:themeColor="text1"/>
            <w:szCs w:val="18"/>
            <w:lang w:val="en-US" w:eastAsia="en-US" w:bidi="ar-SA"/>
          </w:rPr>
          <w:t>booldata</w:t>
        </w:r>
        <w:proofErr w:type="spellEnd"/>
        <w:r w:rsidRPr="003957F7">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True</w:t>
        </w:r>
        <w:r w:rsidRPr="003957F7">
          <w:rPr>
            <w:rFonts w:eastAsia="Times New Roman"/>
            <w:color w:val="000000" w:themeColor="text1"/>
            <w:szCs w:val="18"/>
            <w:lang w:val="en-US" w:eastAsia="en-US" w:bidi="ar-SA"/>
          </w:rPr>
          <w:t>;</w:t>
        </w:r>
      </w:ins>
    </w:p>
    <w:p w14:paraId="7A71581B" w14:textId="77777777" w:rsidR="00622C3E" w:rsidRDefault="00622C3E" w:rsidP="007F5721">
      <w:pPr>
        <w:spacing w:after="0"/>
        <w:ind w:left="1440"/>
        <w:rPr>
          <w:ins w:id="67" w:author="Mickey  Spiegel" w:date="2019-05-01T15:18:00Z"/>
          <w:rFonts w:asciiTheme="minorHAnsi" w:eastAsia="Times New Roman" w:hAnsiTheme="minorHAnsi" w:cs="Consolas"/>
          <w:szCs w:val="18"/>
        </w:rPr>
      </w:pPr>
    </w:p>
    <w:p w14:paraId="09FDBA80" w14:textId="6A97E217"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w:t>
      </w:r>
      <w:del w:id="68" w:author="Mickey  Spiegel" w:date="2019-05-01T15:19:00Z">
        <w:r w:rsidRPr="008A4EF5" w:rsidDel="00622C3E">
          <w:rPr>
            <w:rFonts w:asciiTheme="minorHAnsi" w:eastAsia="Times New Roman" w:hAnsiTheme="minorHAnsi" w:cs="Consolas"/>
            <w:szCs w:val="18"/>
          </w:rPr>
          <w:delText>TRANSPORT</w:delText>
        </w:r>
      </w:del>
      <w:ins w:id="69" w:author="Mickey  Spiegel" w:date="2019-05-01T15:19:00Z">
        <w:r w:rsidR="00622C3E">
          <w:rPr>
            <w:rFonts w:asciiTheme="minorHAnsi" w:eastAsia="Times New Roman" w:hAnsiTheme="minorHAnsi" w:cs="Consolas"/>
            <w:szCs w:val="18"/>
          </w:rPr>
          <w:t>COLLECTOR</w:t>
        </w:r>
      </w:ins>
      <w:r w:rsidRPr="008A4EF5">
        <w:rPr>
          <w:rFonts w:asciiTheme="minorHAnsi" w:eastAsia="Times New Roman" w:hAnsiTheme="minorHAnsi" w:cs="Consolas"/>
          <w:szCs w:val="18"/>
        </w:rPr>
        <w:t>_ATTR</w:t>
      </w:r>
      <w:ins w:id="70" w:author="Mickey  Spiegel" w:date="2019-05-01T15:19:00Z">
        <w:r w:rsidR="00622C3E">
          <w:rPr>
            <w:rFonts w:asciiTheme="minorHAnsi" w:eastAsia="Times New Roman" w:hAnsiTheme="minorHAnsi" w:cs="Consolas"/>
            <w:szCs w:val="18"/>
          </w:rPr>
          <w:t>_TRANSPORT</w:t>
        </w:r>
      </w:ins>
      <w:r w:rsidRPr="008A4EF5">
        <w:rPr>
          <w:rFonts w:asciiTheme="minorHAnsi" w:eastAsia="Times New Roman" w:hAnsiTheme="minorHAnsi" w:cs="Consolas"/>
          <w:szCs w:val="18"/>
        </w:rPr>
        <w:t>;</w:t>
      </w:r>
    </w:p>
    <w:p w14:paraId="008AACB2" w14:textId="77777777" w:rsidR="00622C3E" w:rsidRDefault="008A4EF5" w:rsidP="00622C3E">
      <w:pPr>
        <w:spacing w:after="0"/>
        <w:ind w:left="1440"/>
        <w:rPr>
          <w:ins w:id="71" w:author="Mickey  Spiegel" w:date="2019-05-01T15:18:00Z"/>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sai_tam_transport_obj</w:t>
      </w:r>
      <w:ins w:id="72" w:author="Mickey  Spiegel" w:date="2019-05-01T15:17:00Z">
        <w:r w:rsidR="00622C3E">
          <w:rPr>
            <w:rFonts w:asciiTheme="minorHAnsi" w:eastAsia="Times New Roman" w:hAnsiTheme="minorHAnsi" w:cs="Consolas"/>
            <w:szCs w:val="18"/>
          </w:rPr>
          <w:t>_local</w:t>
        </w:r>
      </w:ins>
      <w:proofErr w:type="spellEnd"/>
      <w:r w:rsidRPr="008A4EF5">
        <w:rPr>
          <w:rFonts w:asciiTheme="minorHAnsi" w:eastAsia="Times New Roman" w:hAnsiTheme="minorHAnsi" w:cs="Consolas"/>
          <w:szCs w:val="18"/>
        </w:rPr>
        <w:t>;</w:t>
      </w:r>
    </w:p>
    <w:p w14:paraId="6F4F5170" w14:textId="77777777" w:rsidR="00622C3E" w:rsidRDefault="00622C3E" w:rsidP="00622C3E">
      <w:pPr>
        <w:spacing w:after="0"/>
        <w:ind w:left="1440"/>
        <w:rPr>
          <w:ins w:id="73" w:author="Mickey  Spiegel" w:date="2019-05-01T15:18:00Z"/>
          <w:rFonts w:asciiTheme="minorHAnsi" w:eastAsia="Times New Roman" w:hAnsiTheme="minorHAnsi" w:cs="Consolas"/>
          <w:szCs w:val="18"/>
        </w:rPr>
      </w:pPr>
    </w:p>
    <w:p w14:paraId="509CB784" w14:textId="43AD3E9C" w:rsidR="00622C3E" w:rsidRPr="008A4EF5" w:rsidRDefault="00622C3E" w:rsidP="00622C3E">
      <w:pPr>
        <w:spacing w:after="0"/>
        <w:ind w:left="1440"/>
        <w:rPr>
          <w:ins w:id="74" w:author="Mickey  Spiegel" w:date="2019-05-01T15:18:00Z"/>
          <w:rFonts w:asciiTheme="minorHAnsi" w:eastAsia="Times New Roman" w:hAnsiTheme="minorHAnsi" w:cs="Consolas"/>
          <w:szCs w:val="18"/>
        </w:rPr>
      </w:pPr>
      <w:proofErr w:type="spellStart"/>
      <w:ins w:id="75" w:author="Mickey  Spiegel" w:date="2019-05-01T15:18:00Z">
        <w:r>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2</w:t>
        </w:r>
        <w:r w:rsidRPr="00033A86">
          <w:rPr>
            <w:rFonts w:asciiTheme="minorHAnsi" w:eastAsia="Times New Roman" w:hAnsiTheme="minorHAnsi" w:cs="Consolas"/>
            <w:szCs w:val="18"/>
          </w:rPr>
          <w:t>;</w:t>
        </w:r>
      </w:ins>
    </w:p>
    <w:p w14:paraId="27392F44" w14:textId="77777777" w:rsidR="00622C3E" w:rsidRPr="008A4EF5" w:rsidRDefault="00622C3E" w:rsidP="00622C3E">
      <w:pPr>
        <w:spacing w:after="0"/>
        <w:ind w:left="1440"/>
        <w:rPr>
          <w:ins w:id="76" w:author="Mickey  Spiegel" w:date="2019-05-01T15:18:00Z"/>
          <w:rFonts w:asciiTheme="minorHAnsi" w:eastAsia="Times New Roman" w:hAnsiTheme="minorHAnsi" w:cs="Consolas"/>
          <w:szCs w:val="18"/>
        </w:rPr>
      </w:pPr>
      <w:proofErr w:type="spellStart"/>
      <w:ins w:id="77" w:author="Mickey  Spiegel" w:date="2019-05-01T15:18:00Z">
        <w:r w:rsidRPr="007F5721">
          <w:rPr>
            <w:rFonts w:asciiTheme="minorHAnsi" w:eastAsia="Times New Roman" w:hAnsiTheme="minorHAnsi" w:cs="Consolas"/>
            <w:b/>
            <w:szCs w:val="18"/>
          </w:rPr>
          <w:t>sai_create_tam_collector_fn</w:t>
        </w:r>
        <w:proofErr w:type="spellEnd"/>
        <w:r w:rsidRPr="008A4EF5">
          <w:rPr>
            <w:rFonts w:asciiTheme="minorHAnsi" w:eastAsia="Times New Roman" w:hAnsiTheme="minorHAnsi" w:cs="Consolas"/>
            <w:szCs w:val="18"/>
          </w:rPr>
          <w:t>(</w:t>
        </w:r>
      </w:ins>
    </w:p>
    <w:p w14:paraId="57D6F980" w14:textId="6847C1A2" w:rsidR="00622C3E" w:rsidRPr="008A4EF5" w:rsidRDefault="00622C3E" w:rsidP="00622C3E">
      <w:pPr>
        <w:spacing w:after="0"/>
        <w:ind w:left="1440" w:firstLine="720"/>
        <w:rPr>
          <w:ins w:id="78" w:author="Mickey  Spiegel" w:date="2019-05-01T15:18:00Z"/>
          <w:rFonts w:asciiTheme="minorHAnsi" w:eastAsia="Times New Roman" w:hAnsiTheme="minorHAnsi" w:cs="Consolas"/>
          <w:szCs w:val="18"/>
        </w:rPr>
      </w:pPr>
      <w:ins w:id="79" w:author="Mickey  Spiegel" w:date="2019-05-01T15:18:00Z">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sai_tam_collector_obj</w:t>
        </w:r>
        <w:r>
          <w:rPr>
            <w:rFonts w:asciiTheme="minorHAnsi" w:eastAsia="Times New Roman" w:hAnsiTheme="minorHAnsi" w:cs="Consolas"/>
            <w:szCs w:val="18"/>
          </w:rPr>
          <w:t>_local</w:t>
        </w:r>
        <w:proofErr w:type="spellEnd"/>
        <w:r w:rsidRPr="008A4EF5">
          <w:rPr>
            <w:rFonts w:asciiTheme="minorHAnsi" w:eastAsia="Times New Roman" w:hAnsiTheme="minorHAnsi" w:cs="Consolas"/>
            <w:szCs w:val="18"/>
          </w:rPr>
          <w:t>,</w:t>
        </w:r>
      </w:ins>
    </w:p>
    <w:p w14:paraId="6D2E8D5F" w14:textId="77777777" w:rsidR="00622C3E" w:rsidRPr="008A4EF5" w:rsidRDefault="00622C3E" w:rsidP="00622C3E">
      <w:pPr>
        <w:spacing w:after="0"/>
        <w:ind w:left="1440" w:firstLine="720"/>
        <w:rPr>
          <w:ins w:id="80" w:author="Mickey  Spiegel" w:date="2019-05-01T15:18:00Z"/>
          <w:rFonts w:asciiTheme="minorHAnsi" w:eastAsia="Times New Roman" w:hAnsiTheme="minorHAnsi" w:cs="Consolas"/>
          <w:szCs w:val="18"/>
        </w:rPr>
      </w:pPr>
      <w:proofErr w:type="spellStart"/>
      <w:ins w:id="81" w:author="Mickey  Spiegel" w:date="2019-05-01T15:18:00Z">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ins>
    </w:p>
    <w:p w14:paraId="2DF2689A" w14:textId="77777777" w:rsidR="00622C3E" w:rsidRPr="008A4EF5" w:rsidRDefault="00622C3E" w:rsidP="00622C3E">
      <w:pPr>
        <w:spacing w:after="0"/>
        <w:ind w:left="1440" w:firstLine="720"/>
        <w:rPr>
          <w:ins w:id="82" w:author="Mickey  Spiegel" w:date="2019-05-01T15:18:00Z"/>
          <w:rFonts w:asciiTheme="minorHAnsi" w:eastAsia="Times New Roman" w:hAnsiTheme="minorHAnsi" w:cs="Consolas"/>
          <w:szCs w:val="18"/>
        </w:rPr>
      </w:pPr>
      <w:proofErr w:type="spellStart"/>
      <w:ins w:id="83" w:author="Mickey  Spiegel" w:date="2019-05-01T15:18:00Z">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ins>
    </w:p>
    <w:p w14:paraId="65E86F41" w14:textId="23DC5153" w:rsidR="005B4510" w:rsidRDefault="00622C3E" w:rsidP="009B3CBC">
      <w:pPr>
        <w:spacing w:after="0"/>
        <w:ind w:left="1440" w:firstLine="720"/>
        <w:rPr>
          <w:rFonts w:asciiTheme="minorHAnsi" w:eastAsia="Times New Roman" w:hAnsiTheme="minorHAnsi" w:cs="Consolas"/>
          <w:szCs w:val="18"/>
        </w:rPr>
      </w:pPr>
      <w:proofErr w:type="spellStart"/>
      <w:ins w:id="84" w:author="Mickey  Spiegel" w:date="2019-05-01T15:18: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ins>
    </w:p>
    <w:p w14:paraId="2100F7A4" w14:textId="77777777" w:rsidR="005B4510" w:rsidRPr="005B4510" w:rsidRDefault="005B4510" w:rsidP="005B4510">
      <w:pPr>
        <w:pStyle w:val="NormalWeb"/>
        <w:spacing w:before="0" w:beforeAutospacing="0" w:after="0" w:afterAutospacing="0"/>
        <w:rPr>
          <w:lang w:val="en-IN" w:eastAsia="en-IN" w:bidi="te-IN"/>
        </w:rPr>
      </w:pPr>
    </w:p>
    <w:p w14:paraId="3D291F0D" w14:textId="77777777" w:rsidR="005B4510" w:rsidRPr="008A4EF5" w:rsidRDefault="005B4510"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3</w:t>
      </w:r>
      <w:r w:rsidRPr="008A4EF5">
        <w:rPr>
          <w:rFonts w:asciiTheme="minorHAnsi" w:eastAsia="Times New Roman" w:hAnsiTheme="minorHAnsi" w:cs="Consolas"/>
          <w:b/>
          <w:i/>
          <w:szCs w:val="18"/>
        </w:rPr>
        <w:t>: Create report object</w:t>
      </w:r>
    </w:p>
    <w:p w14:paraId="6D9912B5" w14:textId="77777777" w:rsidR="005B4510" w:rsidRPr="008A4EF5" w:rsidRDefault="005B451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246F938E" w14:textId="77777777" w:rsidR="005B4510" w:rsidRPr="008A4EF5" w:rsidRDefault="005B451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SAI_TAM_REPORT_ATTR_TYPE;</w:t>
      </w:r>
    </w:p>
    <w:p w14:paraId="677C7458" w14:textId="77777777" w:rsidR="005B4510" w:rsidRPr="008A4EF5" w:rsidRDefault="005B451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SAI_TAM_REPORT_TYPE_</w:t>
      </w:r>
      <w:r>
        <w:rPr>
          <w:rFonts w:asciiTheme="minorHAnsi" w:eastAsia="Times New Roman" w:hAnsiTheme="minorHAnsi" w:cs="Consolas"/>
          <w:szCs w:val="18"/>
        </w:rPr>
        <w:t>PROTO</w:t>
      </w:r>
      <w:r w:rsidRPr="008A4EF5">
        <w:rPr>
          <w:rFonts w:asciiTheme="minorHAnsi" w:eastAsia="Times New Roman" w:hAnsiTheme="minorHAnsi" w:cs="Consolas"/>
          <w:szCs w:val="18"/>
        </w:rPr>
        <w:t>;</w:t>
      </w:r>
    </w:p>
    <w:p w14:paraId="2C8831EE" w14:textId="77777777" w:rsidR="005B4510" w:rsidRPr="008A4EF5" w:rsidRDefault="005B4510" w:rsidP="007F5721">
      <w:pPr>
        <w:spacing w:after="0"/>
        <w:ind w:left="720"/>
        <w:rPr>
          <w:rFonts w:asciiTheme="minorHAnsi" w:eastAsia="Times New Roman" w:hAnsiTheme="minorHAnsi" w:cs="Consolas"/>
          <w:szCs w:val="18"/>
        </w:rPr>
      </w:pPr>
    </w:p>
    <w:p w14:paraId="7FF048C1" w14:textId="77777777" w:rsidR="005B4510" w:rsidRPr="008A4EF5" w:rsidRDefault="005B4510"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1</w:t>
      </w:r>
      <w:r w:rsidRPr="008A4EF5">
        <w:rPr>
          <w:rFonts w:asciiTheme="minorHAnsi" w:eastAsia="Times New Roman" w:hAnsiTheme="minorHAnsi" w:cs="Consolas"/>
          <w:szCs w:val="18"/>
        </w:rPr>
        <w:t>;</w:t>
      </w:r>
    </w:p>
    <w:p w14:paraId="40241763" w14:textId="77777777" w:rsidR="005B4510" w:rsidRPr="008A4EF5" w:rsidRDefault="005B4510" w:rsidP="007F5721">
      <w:pPr>
        <w:spacing w:after="0"/>
        <w:ind w:left="1440"/>
        <w:rPr>
          <w:rFonts w:asciiTheme="minorHAnsi" w:eastAsia="Times New Roman" w:hAnsiTheme="minorHAnsi" w:cs="Consolas"/>
          <w:szCs w:val="18"/>
        </w:rPr>
      </w:pPr>
    </w:p>
    <w:p w14:paraId="43A213CC" w14:textId="77777777" w:rsidR="005B4510" w:rsidRPr="008A4EF5" w:rsidRDefault="005B451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sai_create_tam_report_fn</w:t>
      </w:r>
      <w:proofErr w:type="spellEnd"/>
      <w:r w:rsidRPr="008A4EF5">
        <w:rPr>
          <w:rFonts w:asciiTheme="minorHAnsi" w:eastAsia="Times New Roman" w:hAnsiTheme="minorHAnsi" w:cs="Consolas"/>
          <w:szCs w:val="18"/>
        </w:rPr>
        <w:t>(</w:t>
      </w:r>
    </w:p>
    <w:p w14:paraId="3BDE42FD" w14:textId="77777777" w:rsidR="005B4510" w:rsidRPr="008A4EF5" w:rsidRDefault="005B451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p>
    <w:p w14:paraId="58BCC17F" w14:textId="77777777" w:rsidR="005B4510" w:rsidRPr="008A4EF5" w:rsidRDefault="005B451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5C57F9F4" w14:textId="77777777" w:rsidR="005B4510" w:rsidRPr="008A4EF5" w:rsidRDefault="005B451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361CF728" w14:textId="77777777" w:rsidR="005B4510" w:rsidRPr="008A4EF5" w:rsidRDefault="005B451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10429A7E" w14:textId="77777777" w:rsidR="008A4EF5" w:rsidRPr="00033A86" w:rsidRDefault="008A4EF5" w:rsidP="005B4510">
      <w:pPr>
        <w:rPr>
          <w:rFonts w:asciiTheme="minorHAnsi" w:eastAsia="Times New Roman" w:hAnsiTheme="minorHAnsi" w:cs="Consolas"/>
          <w:szCs w:val="18"/>
        </w:rPr>
      </w:pPr>
    </w:p>
    <w:p w14:paraId="662D88E5" w14:textId="77777777" w:rsidR="00033A86" w:rsidRPr="00033A86" w:rsidRDefault="00033A86" w:rsidP="00033A86"/>
    <w:p w14:paraId="7BE9B113" w14:textId="77777777" w:rsidR="007F5721" w:rsidRDefault="00466131" w:rsidP="00033A86">
      <w:pPr>
        <w:pStyle w:val="Heading2"/>
        <w:numPr>
          <w:ilvl w:val="2"/>
          <w:numId w:val="3"/>
        </w:numPr>
      </w:pPr>
      <w:bookmarkStart w:id="85" w:name="_Toc528317643"/>
      <w:r>
        <w:lastRenderedPageBreak/>
        <w:t>Creating a</w:t>
      </w:r>
      <w:r w:rsidR="00294FA0">
        <w:t xml:space="preserve"> flow telemetry session</w:t>
      </w:r>
      <w:bookmarkEnd w:id="85"/>
    </w:p>
    <w:p w14:paraId="4F3B17B8" w14:textId="77777777" w:rsidR="00033A86" w:rsidRPr="007F5721" w:rsidRDefault="00033A86" w:rsidP="00CB49BF">
      <w:pPr>
        <w:ind w:left="720"/>
      </w:pPr>
      <w:r w:rsidRPr="007F5721">
        <w:t>This example will create flow monitoring object specified by a flow id (Flow id to flow tuple mapping is done separately. Flow can also be specified using flow tuple), An example math function is attached to the flow to compute flow arrival rate.</w:t>
      </w:r>
      <w:r w:rsidR="008A4EF5" w:rsidRPr="007F5721">
        <w:t xml:space="preserve"> Collector and report object are reused from previous step. TAM object </w:t>
      </w:r>
      <w:r w:rsidR="00AE3359" w:rsidRPr="007F5721">
        <w:t xml:space="preserve">creation </w:t>
      </w:r>
      <w:r w:rsidR="008A4EF5" w:rsidRPr="007F5721">
        <w:t xml:space="preserve">and binding of TAM object to source </w:t>
      </w:r>
      <w:r w:rsidR="00AE3359" w:rsidRPr="007F5721">
        <w:t>is</w:t>
      </w:r>
      <w:r w:rsidR="008A4EF5" w:rsidRPr="007F5721">
        <w:t xml:space="preserve"> done after all the telemetry objects of interest are created.</w:t>
      </w:r>
    </w:p>
    <w:p w14:paraId="2909C463" w14:textId="77777777" w:rsidR="00294FA0" w:rsidRPr="007F5721" w:rsidRDefault="00294FA0" w:rsidP="00294FA0">
      <w:pPr>
        <w:rPr>
          <w:rFonts w:ascii="Consolas" w:eastAsia="Times New Roman" w:hAnsi="Consolas" w:cs="Consolas"/>
          <w:b/>
          <w:color w:val="000000" w:themeColor="text1"/>
          <w:szCs w:val="18"/>
        </w:rPr>
      </w:pPr>
    </w:p>
    <w:p w14:paraId="76BFDBEF" w14:textId="77777777"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1</w:t>
      </w:r>
      <w:r w:rsidR="00294FA0" w:rsidRPr="008A4EF5">
        <w:rPr>
          <w:rFonts w:asciiTheme="minorHAnsi" w:eastAsia="Times New Roman" w:hAnsiTheme="minorHAnsi" w:cs="Consolas"/>
          <w:b/>
          <w:i/>
          <w:szCs w:val="18"/>
        </w:rPr>
        <w:t>: Create a math function</w:t>
      </w:r>
    </w:p>
    <w:p w14:paraId="39655516"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7F7E112B" w14:textId="77777777" w:rsidR="00294FA0" w:rsidRPr="008A4EF5" w:rsidRDefault="00294FA0" w:rsidP="007F5721">
      <w:pPr>
        <w:spacing w:after="0"/>
        <w:ind w:left="1440"/>
        <w:rPr>
          <w:rFonts w:asciiTheme="minorHAnsi" w:eastAsia="Times New Roman" w:hAnsiTheme="minorHAnsi" w:cs="Times New Roman"/>
          <w:szCs w:val="18"/>
        </w:rPr>
      </w:pPr>
      <w:r w:rsidRPr="008A4EF5">
        <w:rPr>
          <w:rFonts w:asciiTheme="minorHAnsi" w:eastAsia="Times New Roman" w:hAnsiTheme="minorHAnsi"/>
          <w:szCs w:val="18"/>
        </w:rPr>
        <w:t>/* create math function for rate computation */</w:t>
      </w:r>
    </w:p>
    <w:p w14:paraId="22659935"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SAI_TAM_MATH_FUNC_ATTR_TAM_TEL_MATH_FUNC_TYPE;</w:t>
      </w:r>
    </w:p>
    <w:p w14:paraId="2EB34006"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SAI_TAM_TEL_MATH_FUNC_TYPE_RATE;</w:t>
      </w:r>
    </w:p>
    <w:p w14:paraId="2DAC01BE" w14:textId="77777777" w:rsidR="00294FA0" w:rsidRPr="008A4EF5" w:rsidRDefault="00294FA0" w:rsidP="007F5721">
      <w:pPr>
        <w:spacing w:after="0"/>
        <w:ind w:left="1440"/>
        <w:rPr>
          <w:rFonts w:asciiTheme="minorHAnsi" w:eastAsia="Times New Roman" w:hAnsiTheme="minorHAnsi" w:cs="Consolas"/>
          <w:szCs w:val="18"/>
        </w:rPr>
      </w:pPr>
    </w:p>
    <w:p w14:paraId="3ACBAE84" w14:textId="77777777"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1</w:t>
      </w:r>
      <w:r w:rsidR="00294FA0" w:rsidRPr="008A4EF5">
        <w:rPr>
          <w:rFonts w:asciiTheme="minorHAnsi" w:eastAsia="Times New Roman" w:hAnsiTheme="minorHAnsi" w:cs="Consolas"/>
          <w:szCs w:val="18"/>
        </w:rPr>
        <w:t>;</w:t>
      </w:r>
    </w:p>
    <w:p w14:paraId="32F2C549"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sai_create_tam_math_func_fn</w:t>
      </w:r>
      <w:proofErr w:type="spellEnd"/>
      <w:r w:rsidRPr="008A4EF5">
        <w:rPr>
          <w:rFonts w:asciiTheme="minorHAnsi" w:eastAsia="Times New Roman" w:hAnsiTheme="minorHAnsi" w:cs="Consolas"/>
          <w:szCs w:val="18"/>
        </w:rPr>
        <w:t>(</w:t>
      </w:r>
    </w:p>
    <w:p w14:paraId="2687585D"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sai_tam_math_func_obj</w:t>
      </w:r>
      <w:proofErr w:type="spellEnd"/>
      <w:r w:rsidRPr="008A4EF5">
        <w:rPr>
          <w:rFonts w:asciiTheme="minorHAnsi" w:eastAsia="Times New Roman" w:hAnsiTheme="minorHAnsi" w:cs="Consolas"/>
          <w:szCs w:val="18"/>
        </w:rPr>
        <w:t>,</w:t>
      </w:r>
    </w:p>
    <w:p w14:paraId="3155AF45"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3F31A87B"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6F195C49"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3AF6420C" w14:textId="77777777" w:rsidR="00294FA0" w:rsidRPr="008A4EF5" w:rsidRDefault="00294FA0" w:rsidP="005B4510">
      <w:pPr>
        <w:spacing w:after="0"/>
        <w:ind w:left="720"/>
        <w:rPr>
          <w:rFonts w:asciiTheme="minorHAnsi" w:eastAsia="Times New Roman" w:hAnsiTheme="minorHAnsi" w:cs="Consolas"/>
          <w:szCs w:val="18"/>
        </w:rPr>
      </w:pPr>
    </w:p>
    <w:p w14:paraId="1450A4FF" w14:textId="77777777" w:rsidR="00294FA0"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Create a flow telemetry type object</w:t>
      </w:r>
    </w:p>
    <w:p w14:paraId="74D68DEB"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660F74EB"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SAI_TAM_TEL_TYPE_ATTR_TAM_TELEMETRY_TYPE;</w:t>
      </w:r>
    </w:p>
    <w:p w14:paraId="7A0541A5"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SAI_TAM_TELEMETRY_TYPE_FLOW;</w:t>
      </w:r>
    </w:p>
    <w:p w14:paraId="36B454D2" w14:textId="77777777" w:rsidR="00294FA0" w:rsidRPr="008A4EF5" w:rsidRDefault="00294FA0" w:rsidP="007F5721">
      <w:pPr>
        <w:spacing w:after="0"/>
        <w:ind w:left="1440"/>
        <w:rPr>
          <w:rFonts w:asciiTheme="minorHAnsi" w:eastAsia="Times New Roman" w:hAnsiTheme="minorHAnsi" w:cs="Consolas"/>
          <w:szCs w:val="18"/>
        </w:rPr>
      </w:pPr>
    </w:p>
    <w:p w14:paraId="3F26DC1F"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[1].id = </w:t>
      </w:r>
      <w:commentRangeStart w:id="86"/>
      <w:r w:rsidRPr="008A4EF5">
        <w:rPr>
          <w:rFonts w:asciiTheme="minorHAnsi" w:eastAsia="Times New Roman" w:hAnsiTheme="minorHAnsi" w:cs="Consolas"/>
          <w:szCs w:val="18"/>
        </w:rPr>
        <w:t>SAI_TAM_TEL_TYPE_ATTR_FLOW_ID</w:t>
      </w:r>
      <w:commentRangeEnd w:id="86"/>
      <w:r w:rsidR="007E125E">
        <w:rPr>
          <w:rStyle w:val="CommentReference"/>
        </w:rPr>
        <w:commentReference w:id="86"/>
      </w:r>
      <w:r w:rsidRPr="008A4EF5">
        <w:rPr>
          <w:rFonts w:asciiTheme="minorHAnsi" w:eastAsia="Times New Roman" w:hAnsiTheme="minorHAnsi" w:cs="Consolas"/>
          <w:szCs w:val="18"/>
        </w:rPr>
        <w:t>;</w:t>
      </w:r>
    </w:p>
    <w:p w14:paraId="50D77750"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[1].value.u32 = 0x12345678;</w:t>
      </w:r>
    </w:p>
    <w:p w14:paraId="75092109" w14:textId="77777777" w:rsidR="00294FA0" w:rsidRPr="008A4EF5" w:rsidRDefault="00294FA0" w:rsidP="007F5721">
      <w:pPr>
        <w:spacing w:after="0"/>
        <w:ind w:left="1440"/>
        <w:rPr>
          <w:rFonts w:asciiTheme="minorHAnsi" w:eastAsia="Times New Roman" w:hAnsiTheme="minorHAnsi" w:cs="Consolas"/>
          <w:szCs w:val="18"/>
        </w:rPr>
      </w:pPr>
    </w:p>
    <w:p w14:paraId="7A454276"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[2].id = SAI_TAM_TEL_TYPE_ATTR_MATH_FUNC;</w:t>
      </w:r>
    </w:p>
    <w:p w14:paraId="4E13B429"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sai_tam_math_func_obj</w:t>
      </w:r>
      <w:proofErr w:type="spellEnd"/>
      <w:r w:rsidRPr="008A4EF5">
        <w:rPr>
          <w:rFonts w:asciiTheme="minorHAnsi" w:eastAsia="Times New Roman" w:hAnsiTheme="minorHAnsi" w:cs="Consolas"/>
          <w:szCs w:val="18"/>
        </w:rPr>
        <w:t>;</w:t>
      </w:r>
    </w:p>
    <w:p w14:paraId="64F35625" w14:textId="77777777" w:rsidR="00996E9E" w:rsidRPr="008A4EF5" w:rsidRDefault="00996E9E" w:rsidP="007F5721">
      <w:pPr>
        <w:spacing w:after="0"/>
        <w:ind w:left="1440"/>
        <w:rPr>
          <w:rFonts w:asciiTheme="minorHAnsi" w:eastAsia="Times New Roman" w:hAnsiTheme="minorHAnsi" w:cs="Consolas"/>
          <w:szCs w:val="18"/>
        </w:rPr>
      </w:pPr>
    </w:p>
    <w:p w14:paraId="663CADB2" w14:textId="77777777" w:rsidR="00996E9E" w:rsidRPr="008A4EF5" w:rsidRDefault="00996E9E"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[3].id = SAI_TAM_TEL_TYPE_ATTR_REPORT_ID;</w:t>
      </w:r>
    </w:p>
    <w:p w14:paraId="40E060DA" w14:textId="77777777" w:rsidR="00996E9E" w:rsidRPr="008A4EF5" w:rsidRDefault="00996E9E"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CB322B">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r w:rsidR="00CB322B">
        <w:rPr>
          <w:rFonts w:asciiTheme="minorHAnsi" w:eastAsia="Times New Roman" w:hAnsiTheme="minorHAnsi" w:cs="Consolas"/>
          <w:szCs w:val="18"/>
        </w:rPr>
        <w:t xml:space="preserve"> /* Report object created earlier and reused */</w:t>
      </w:r>
    </w:p>
    <w:p w14:paraId="7AF06734" w14:textId="77777777" w:rsidR="00294FA0" w:rsidRPr="008A4EF5" w:rsidRDefault="00294FA0" w:rsidP="007F5721">
      <w:pPr>
        <w:spacing w:after="0"/>
        <w:ind w:left="1440"/>
        <w:rPr>
          <w:rFonts w:asciiTheme="minorHAnsi" w:eastAsia="Times New Roman" w:hAnsiTheme="minorHAnsi" w:cs="Consolas"/>
          <w:szCs w:val="18"/>
        </w:rPr>
      </w:pPr>
    </w:p>
    <w:p w14:paraId="73B43830" w14:textId="77777777"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3</w:t>
      </w:r>
      <w:r w:rsidR="00294FA0" w:rsidRPr="008A4EF5">
        <w:rPr>
          <w:rFonts w:asciiTheme="minorHAnsi" w:eastAsia="Times New Roman" w:hAnsiTheme="minorHAnsi" w:cs="Consolas"/>
          <w:szCs w:val="18"/>
        </w:rPr>
        <w:t>;</w:t>
      </w:r>
    </w:p>
    <w:p w14:paraId="63DC84D8"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sai_create_tam_tel_type_fn</w:t>
      </w:r>
      <w:proofErr w:type="spellEnd"/>
      <w:r w:rsidRPr="008A4EF5">
        <w:rPr>
          <w:rFonts w:asciiTheme="minorHAnsi" w:eastAsia="Times New Roman" w:hAnsiTheme="minorHAnsi" w:cs="Consolas"/>
          <w:szCs w:val="18"/>
        </w:rPr>
        <w:t>(</w:t>
      </w:r>
    </w:p>
    <w:p w14:paraId="1DE1329B"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sai_tam_flow_tel_type_obj</w:t>
      </w:r>
      <w:proofErr w:type="spellEnd"/>
      <w:r w:rsidRPr="008A4EF5">
        <w:rPr>
          <w:rFonts w:asciiTheme="minorHAnsi" w:eastAsia="Times New Roman" w:hAnsiTheme="minorHAnsi" w:cs="Consolas"/>
          <w:szCs w:val="18"/>
        </w:rPr>
        <w:t>,</w:t>
      </w:r>
    </w:p>
    <w:p w14:paraId="635F1981"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526268B7"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2458222D"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6423EF30" w14:textId="77777777" w:rsidR="00294FA0" w:rsidRPr="008A4EF5" w:rsidRDefault="00294FA0" w:rsidP="005B4510">
      <w:pPr>
        <w:spacing w:after="0"/>
        <w:rPr>
          <w:rFonts w:asciiTheme="minorHAnsi" w:eastAsia="Times New Roman" w:hAnsiTheme="minorHAnsi" w:cs="Consolas"/>
          <w:szCs w:val="18"/>
        </w:rPr>
      </w:pPr>
    </w:p>
    <w:p w14:paraId="519BF248"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w:t>
      </w:r>
      <w:r w:rsidR="008A4EF5" w:rsidRPr="008A4EF5">
        <w:rPr>
          <w:rFonts w:asciiTheme="minorHAnsi" w:eastAsia="Times New Roman" w:hAnsiTheme="minorHAnsi" w:cs="Consolas"/>
          <w:b/>
          <w:i/>
          <w:szCs w:val="18"/>
        </w:rPr>
        <w:t>ep 3</w:t>
      </w:r>
      <w:r w:rsidRPr="008A4EF5">
        <w:rPr>
          <w:rFonts w:asciiTheme="minorHAnsi" w:eastAsia="Times New Roman" w:hAnsiTheme="minorHAnsi" w:cs="Consolas"/>
          <w:b/>
          <w:i/>
          <w:szCs w:val="18"/>
        </w:rPr>
        <w:t>: Create telemetry object</w:t>
      </w:r>
    </w:p>
    <w:p w14:paraId="66AA98EF"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39B9EE6D"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SAI_TAM_TELEMETRY_ATTR_TAM_TYPE_LIST;</w:t>
      </w:r>
    </w:p>
    <w:p w14:paraId="2CFCB121"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7523F72E"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sai_tam_flow_tel_type_obj</w:t>
      </w:r>
      <w:proofErr w:type="spellEnd"/>
      <w:r w:rsidRPr="008A4EF5">
        <w:rPr>
          <w:rFonts w:asciiTheme="minorHAnsi" w:eastAsia="Times New Roman" w:hAnsiTheme="minorHAnsi" w:cs="Consolas"/>
          <w:szCs w:val="18"/>
        </w:rPr>
        <w:t>;</w:t>
      </w:r>
    </w:p>
    <w:p w14:paraId="7FCEA8C0" w14:textId="77777777" w:rsidR="00294FA0" w:rsidRPr="008A4EF5" w:rsidRDefault="00294FA0" w:rsidP="007F5721">
      <w:pPr>
        <w:spacing w:after="0"/>
        <w:ind w:left="1440"/>
        <w:rPr>
          <w:rFonts w:asciiTheme="minorHAnsi" w:eastAsia="Times New Roman" w:hAnsiTheme="minorHAnsi" w:cs="Consolas"/>
          <w:szCs w:val="18"/>
        </w:rPr>
      </w:pPr>
    </w:p>
    <w:p w14:paraId="362CD67F"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SAI_TAM_TELEMETRY_ATTR_COLLECTOR_LIST;</w:t>
      </w:r>
    </w:p>
    <w:p w14:paraId="712D8CA4"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7B796CDB" w14:textId="77777777" w:rsidR="00996E9E"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CB322B">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r w:rsidR="00CB322B" w:rsidRPr="00CB322B">
        <w:rPr>
          <w:rFonts w:asciiTheme="minorHAnsi" w:eastAsia="Times New Roman" w:hAnsiTheme="minorHAnsi" w:cs="Consolas"/>
          <w:szCs w:val="18"/>
        </w:rPr>
        <w:t xml:space="preserve"> </w:t>
      </w:r>
      <w:r w:rsidR="00CB322B">
        <w:rPr>
          <w:rFonts w:asciiTheme="minorHAnsi" w:eastAsia="Times New Roman" w:hAnsiTheme="minorHAnsi" w:cs="Consolas"/>
          <w:szCs w:val="18"/>
        </w:rPr>
        <w:t>/* Collector object created earlier and reused */</w:t>
      </w:r>
    </w:p>
    <w:p w14:paraId="7C52025E" w14:textId="77777777" w:rsidR="008A4EF5" w:rsidRPr="008A4EF5" w:rsidRDefault="008A4EF5" w:rsidP="007F5721">
      <w:pPr>
        <w:spacing w:after="0"/>
        <w:ind w:left="1440"/>
        <w:rPr>
          <w:rFonts w:asciiTheme="minorHAnsi" w:eastAsia="Times New Roman" w:hAnsiTheme="minorHAnsi" w:cs="Consolas"/>
          <w:szCs w:val="18"/>
        </w:rPr>
      </w:pPr>
    </w:p>
    <w:p w14:paraId="7131D73E" w14:textId="77777777" w:rsidR="00294FA0" w:rsidRPr="008A4EF5" w:rsidRDefault="00996E9E"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2</w:t>
      </w:r>
      <w:r w:rsidR="00294FA0" w:rsidRPr="008A4EF5">
        <w:rPr>
          <w:rFonts w:asciiTheme="minorHAnsi" w:eastAsia="Times New Roman" w:hAnsiTheme="minorHAnsi" w:cs="Consolas"/>
          <w:szCs w:val="18"/>
        </w:rPr>
        <w:t>;</w:t>
      </w:r>
    </w:p>
    <w:p w14:paraId="201B528C"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sai_create_tam_telemetry_fn</w:t>
      </w:r>
      <w:proofErr w:type="spellEnd"/>
      <w:r w:rsidRPr="008A4EF5">
        <w:rPr>
          <w:rFonts w:asciiTheme="minorHAnsi" w:eastAsia="Times New Roman" w:hAnsiTheme="minorHAnsi" w:cs="Consolas"/>
          <w:szCs w:val="18"/>
        </w:rPr>
        <w:t>(</w:t>
      </w:r>
    </w:p>
    <w:p w14:paraId="533A836C"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14:paraId="06D0B9C7"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lastRenderedPageBreak/>
        <w:t>switch_id</w:t>
      </w:r>
      <w:proofErr w:type="spellEnd"/>
      <w:r w:rsidRPr="008A4EF5">
        <w:rPr>
          <w:rFonts w:asciiTheme="minorHAnsi" w:eastAsia="Times New Roman" w:hAnsiTheme="minorHAnsi" w:cs="Consolas"/>
          <w:szCs w:val="18"/>
        </w:rPr>
        <w:t>,</w:t>
      </w:r>
    </w:p>
    <w:p w14:paraId="1073BE38"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4355234A"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3437A985" w14:textId="77777777" w:rsidR="002B0093" w:rsidRPr="00F04C31" w:rsidRDefault="002B0093">
      <w:pPr>
        <w:rPr>
          <w:color w:val="auto"/>
          <w:sz w:val="19"/>
          <w:szCs w:val="19"/>
        </w:rPr>
      </w:pPr>
    </w:p>
    <w:p w14:paraId="566F32C6" w14:textId="77777777" w:rsidR="007F5721" w:rsidRDefault="009D2773" w:rsidP="008A4EF5">
      <w:pPr>
        <w:pStyle w:val="Heading2"/>
        <w:numPr>
          <w:ilvl w:val="2"/>
          <w:numId w:val="3"/>
        </w:numPr>
      </w:pPr>
      <w:bookmarkStart w:id="87" w:name="_2xcytpi" w:colFirst="0" w:colLast="0"/>
      <w:bookmarkStart w:id="88" w:name="_Toc528317644"/>
      <w:bookmarkEnd w:id="87"/>
      <w:r>
        <w:t>Creating a</w:t>
      </w:r>
      <w:r w:rsidR="00294FA0">
        <w:t>n event object</w:t>
      </w:r>
      <w:bookmarkEnd w:id="88"/>
    </w:p>
    <w:p w14:paraId="02FBBF82" w14:textId="77777777" w:rsidR="007F5721" w:rsidRPr="007F5721" w:rsidRDefault="008A4EF5" w:rsidP="00CB49BF">
      <w:pPr>
        <w:ind w:left="720"/>
      </w:pPr>
      <w:r w:rsidRPr="007F5721">
        <w:t xml:space="preserve">This example will create an event object for threshold breach and will generate an event with report as an event action. Note that same collector and report objects are reused here as well. </w:t>
      </w:r>
    </w:p>
    <w:p w14:paraId="0EEE8F15" w14:textId="77777777" w:rsidR="00294FA0" w:rsidRPr="007F5721" w:rsidRDefault="008A4EF5" w:rsidP="00CB49BF">
      <w:pPr>
        <w:ind w:left="720"/>
      </w:pPr>
      <w:r w:rsidRPr="007F5721">
        <w:t>As a last step Event object is attached to TAM object and binding is done to the appropriate source in this case an egress port queue.</w:t>
      </w:r>
    </w:p>
    <w:p w14:paraId="70F3DC97" w14:textId="77777777" w:rsidR="007F5721" w:rsidRDefault="007F5721" w:rsidP="005B4510">
      <w:pPr>
        <w:spacing w:after="0"/>
        <w:ind w:left="720"/>
        <w:rPr>
          <w:rFonts w:asciiTheme="minorHAnsi" w:eastAsia="Times New Roman" w:hAnsiTheme="minorHAnsi" w:cs="Consolas"/>
          <w:b/>
          <w:i/>
          <w:szCs w:val="18"/>
        </w:rPr>
      </w:pPr>
    </w:p>
    <w:p w14:paraId="56627408" w14:textId="77777777"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1</w:t>
      </w:r>
      <w:r w:rsidR="00294FA0" w:rsidRPr="008A4EF5">
        <w:rPr>
          <w:rFonts w:asciiTheme="minorHAnsi" w:eastAsia="Times New Roman" w:hAnsiTheme="minorHAnsi" w:cs="Consolas"/>
          <w:b/>
          <w:i/>
          <w:szCs w:val="18"/>
        </w:rPr>
        <w:t>: Create a threshold object</w:t>
      </w:r>
    </w:p>
    <w:p w14:paraId="1A0A3565"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14AF190B"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SAI_TAM_EVENT_THRESHOLD_ATTR_RATE;</w:t>
      </w:r>
    </w:p>
    <w:p w14:paraId="1C607B10" w14:textId="77777777" w:rsidR="00596E47" w:rsidRPr="00596E47"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w:t>
      </w:r>
      <w:r w:rsidR="00753777">
        <w:rPr>
          <w:rFonts w:asciiTheme="minorHAnsi" w:eastAsia="Times New Roman" w:hAnsiTheme="minorHAnsi" w:cs="Consolas"/>
          <w:szCs w:val="18"/>
        </w:rPr>
        <w:t>_attr_list</w:t>
      </w:r>
      <w:proofErr w:type="spellEnd"/>
      <w:r w:rsidR="00753777">
        <w:rPr>
          <w:rFonts w:asciiTheme="minorHAnsi" w:eastAsia="Times New Roman" w:hAnsiTheme="minorHAnsi" w:cs="Consolas"/>
          <w:szCs w:val="18"/>
        </w:rPr>
        <w:t>[0].value.u32 = 20</w:t>
      </w:r>
      <w:r w:rsidR="00596E47">
        <w:rPr>
          <w:rFonts w:asciiTheme="minorHAnsi" w:eastAsia="Times New Roman" w:hAnsiTheme="minorHAnsi" w:cs="Consolas"/>
          <w:szCs w:val="18"/>
        </w:rPr>
        <w:t>;</w:t>
      </w:r>
    </w:p>
    <w:p w14:paraId="3C5DD3E7" w14:textId="77777777" w:rsidR="00596E47" w:rsidRDefault="00596E47" w:rsidP="007F5721">
      <w:pPr>
        <w:spacing w:after="0"/>
        <w:ind w:left="1440"/>
        <w:rPr>
          <w:rFonts w:asciiTheme="minorHAnsi" w:eastAsia="Times New Roman" w:hAnsiTheme="minorHAnsi" w:cs="Consolas"/>
          <w:szCs w:val="18"/>
        </w:rPr>
      </w:pPr>
    </w:p>
    <w:p w14:paraId="76971C82" w14:textId="77777777" w:rsidR="00596E47" w:rsidRPr="008A4EF5" w:rsidRDefault="00596E47"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t>
      </w:r>
      <w:r>
        <w:rPr>
          <w:rFonts w:asciiTheme="minorHAnsi" w:eastAsia="Times New Roman" w:hAnsiTheme="minorHAnsi" w:cs="Consolas"/>
          <w:szCs w:val="18"/>
        </w:rPr>
        <w:t>ai_attr_list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].id = SAI_TAM_EVENT_THRESHOLD_ATTR_</w:t>
      </w:r>
      <w:r>
        <w:rPr>
          <w:rFonts w:asciiTheme="minorHAnsi" w:eastAsia="Times New Roman" w:hAnsiTheme="minorHAnsi" w:cs="Consolas"/>
          <w:szCs w:val="18"/>
        </w:rPr>
        <w:t>UNIT</w:t>
      </w:r>
      <w:r w:rsidRPr="008A4EF5">
        <w:rPr>
          <w:rFonts w:asciiTheme="minorHAnsi" w:eastAsia="Times New Roman" w:hAnsiTheme="minorHAnsi" w:cs="Consolas"/>
          <w:szCs w:val="18"/>
        </w:rPr>
        <w:t>;</w:t>
      </w:r>
    </w:p>
    <w:p w14:paraId="1E2D8E08" w14:textId="77777777" w:rsidR="008A4EF5" w:rsidRPr="008A4EF5" w:rsidRDefault="00596E47"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xml:space="preserve">].value.u32 = </w:t>
      </w:r>
      <w:r w:rsidRPr="00596E47">
        <w:rPr>
          <w:rFonts w:asciiTheme="minorHAnsi" w:hAnsiTheme="minorHAnsi" w:cs="Menlo"/>
          <w:szCs w:val="18"/>
          <w:lang w:val="en-US" w:bidi="ar-SA"/>
        </w:rPr>
        <w:t>SAI_</w:t>
      </w:r>
      <w:r w:rsidR="00753777">
        <w:rPr>
          <w:rFonts w:asciiTheme="minorHAnsi" w:hAnsiTheme="minorHAnsi" w:cs="Menlo"/>
          <w:szCs w:val="18"/>
          <w:lang w:val="en-US" w:bidi="ar-SA"/>
        </w:rPr>
        <w:t>TAM_EVENT_THRESHOLD_UNIT_PERCENT</w:t>
      </w:r>
      <w:r>
        <w:rPr>
          <w:rFonts w:asciiTheme="minorHAnsi" w:eastAsia="Times New Roman" w:hAnsiTheme="minorHAnsi" w:cs="Consolas"/>
          <w:szCs w:val="18"/>
        </w:rPr>
        <w:t>;</w:t>
      </w:r>
    </w:p>
    <w:p w14:paraId="54AE8479" w14:textId="77777777" w:rsidR="00596E47" w:rsidRDefault="00596E47" w:rsidP="007F5721">
      <w:pPr>
        <w:spacing w:after="0"/>
        <w:ind w:left="1440"/>
        <w:rPr>
          <w:rFonts w:asciiTheme="minorHAnsi" w:eastAsia="Times New Roman" w:hAnsiTheme="minorHAnsi" w:cs="Consolas"/>
          <w:szCs w:val="18"/>
        </w:rPr>
      </w:pPr>
    </w:p>
    <w:p w14:paraId="461CFF4E" w14:textId="77777777" w:rsidR="00596E47" w:rsidRDefault="00596E47"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2</w:t>
      </w:r>
      <w:r w:rsidR="00294FA0" w:rsidRPr="008A4EF5">
        <w:rPr>
          <w:rFonts w:asciiTheme="minorHAnsi" w:eastAsia="Times New Roman" w:hAnsiTheme="minorHAnsi" w:cs="Consolas"/>
          <w:szCs w:val="18"/>
        </w:rPr>
        <w:t>;</w:t>
      </w:r>
    </w:p>
    <w:p w14:paraId="617B3C02"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sai_create_tam_event_threshold_fn</w:t>
      </w:r>
      <w:proofErr w:type="spellEnd"/>
      <w:r w:rsidRPr="008A4EF5">
        <w:rPr>
          <w:rFonts w:asciiTheme="minorHAnsi" w:eastAsia="Times New Roman" w:hAnsiTheme="minorHAnsi" w:cs="Consolas"/>
          <w:szCs w:val="18"/>
        </w:rPr>
        <w:t>(</w:t>
      </w:r>
    </w:p>
    <w:p w14:paraId="4FBA0F6A"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14:paraId="2FEE248F"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5DFD4DA0"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5997DE7F"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323F9324" w14:textId="77777777" w:rsidR="00294FA0" w:rsidRPr="008A4EF5" w:rsidRDefault="00294FA0" w:rsidP="005B4510">
      <w:pPr>
        <w:spacing w:after="0"/>
        <w:ind w:left="720"/>
        <w:rPr>
          <w:rFonts w:asciiTheme="minorHAnsi" w:eastAsia="Times New Roman" w:hAnsiTheme="minorHAnsi" w:cs="Consolas"/>
          <w:szCs w:val="18"/>
        </w:rPr>
      </w:pPr>
    </w:p>
    <w:p w14:paraId="4BFCA039" w14:textId="77777777"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xml:space="preserve">: Create an event action object </w:t>
      </w:r>
    </w:p>
    <w:p w14:paraId="359B83DF"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2A1EE1B2"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SAI_TAM_EVENT_ACTION_ATTR_REPORT_TYPE;</w:t>
      </w:r>
    </w:p>
    <w:p w14:paraId="7DC541C7"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CB322B">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r w:rsidR="00CB322B" w:rsidRPr="00CB322B">
        <w:rPr>
          <w:rFonts w:asciiTheme="minorHAnsi" w:eastAsia="Times New Roman" w:hAnsiTheme="minorHAnsi" w:cs="Consolas"/>
          <w:szCs w:val="18"/>
        </w:rPr>
        <w:t xml:space="preserve"> </w:t>
      </w:r>
      <w:r w:rsidR="00CB322B">
        <w:rPr>
          <w:rFonts w:asciiTheme="minorHAnsi" w:eastAsia="Times New Roman" w:hAnsiTheme="minorHAnsi" w:cs="Consolas"/>
          <w:szCs w:val="18"/>
        </w:rPr>
        <w:t>/* Report object created earlier and reused */</w:t>
      </w:r>
    </w:p>
    <w:p w14:paraId="13796083" w14:textId="77777777" w:rsidR="00294FA0" w:rsidRPr="008A4EF5" w:rsidRDefault="00294FA0" w:rsidP="007F5721">
      <w:pPr>
        <w:spacing w:after="0"/>
        <w:ind w:left="1440"/>
        <w:rPr>
          <w:rFonts w:asciiTheme="minorHAnsi" w:eastAsia="Times New Roman" w:hAnsiTheme="minorHAnsi" w:cs="Consolas"/>
          <w:szCs w:val="18"/>
        </w:rPr>
      </w:pPr>
    </w:p>
    <w:p w14:paraId="327846C0" w14:textId="77777777"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1</w:t>
      </w:r>
      <w:r w:rsidR="00294FA0" w:rsidRPr="008A4EF5">
        <w:rPr>
          <w:rFonts w:asciiTheme="minorHAnsi" w:eastAsia="Times New Roman" w:hAnsiTheme="minorHAnsi" w:cs="Consolas"/>
          <w:szCs w:val="18"/>
        </w:rPr>
        <w:t>;</w:t>
      </w:r>
    </w:p>
    <w:p w14:paraId="4B3F0054"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sai_create_tam_event_action_fn</w:t>
      </w:r>
      <w:proofErr w:type="spellEnd"/>
      <w:r w:rsidRPr="008A4EF5">
        <w:rPr>
          <w:rFonts w:asciiTheme="minorHAnsi" w:eastAsia="Times New Roman" w:hAnsiTheme="minorHAnsi" w:cs="Consolas"/>
          <w:szCs w:val="18"/>
        </w:rPr>
        <w:t>(</w:t>
      </w:r>
    </w:p>
    <w:p w14:paraId="4AFC626B"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w:t>
      </w:r>
    </w:p>
    <w:p w14:paraId="4F587CC9"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10B803AA"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7E713FA9"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59A42B5B" w14:textId="77777777" w:rsidR="00294FA0" w:rsidRPr="008A4EF5" w:rsidRDefault="00294FA0" w:rsidP="005B4510">
      <w:pPr>
        <w:spacing w:after="0"/>
        <w:ind w:left="720"/>
        <w:rPr>
          <w:rFonts w:asciiTheme="minorHAnsi" w:eastAsia="Times New Roman" w:hAnsiTheme="minorHAnsi" w:cs="Consolas"/>
          <w:szCs w:val="18"/>
        </w:rPr>
      </w:pPr>
    </w:p>
    <w:p w14:paraId="0A2030BB"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xml:space="preserve">/* </w:t>
      </w:r>
      <w:r w:rsidR="008A4EF5" w:rsidRPr="008A4EF5">
        <w:rPr>
          <w:rFonts w:asciiTheme="minorHAnsi" w:eastAsia="Times New Roman" w:hAnsiTheme="minorHAnsi" w:cs="Consolas"/>
          <w:b/>
          <w:i/>
          <w:szCs w:val="18"/>
        </w:rPr>
        <w:t>Step 3</w:t>
      </w:r>
      <w:r w:rsidRPr="008A4EF5">
        <w:rPr>
          <w:rFonts w:asciiTheme="minorHAnsi" w:eastAsia="Times New Roman" w:hAnsiTheme="minorHAnsi" w:cs="Consolas"/>
          <w:b/>
          <w:i/>
          <w:szCs w:val="18"/>
        </w:rPr>
        <w:t xml:space="preserve">: stitch all to create event object </w:t>
      </w:r>
    </w:p>
    <w:p w14:paraId="0FFA3447"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0CB44011"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SAI_TAM_EVENT_ATTR_TYPE;</w:t>
      </w:r>
    </w:p>
    <w:p w14:paraId="7A0A8F75"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SAI_TAM_EVENT_TYPE_PACKET_DROP;</w:t>
      </w:r>
    </w:p>
    <w:p w14:paraId="022E800E" w14:textId="77777777" w:rsidR="00294FA0" w:rsidRPr="008A4EF5" w:rsidRDefault="00294FA0" w:rsidP="007F5721">
      <w:pPr>
        <w:spacing w:after="0"/>
        <w:ind w:left="1440"/>
        <w:rPr>
          <w:rFonts w:asciiTheme="minorHAnsi" w:eastAsia="Times New Roman" w:hAnsiTheme="minorHAnsi" w:cs="Consolas"/>
          <w:szCs w:val="18"/>
        </w:rPr>
      </w:pPr>
    </w:p>
    <w:p w14:paraId="4CF35900"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SAI_TAM_EVENT_ATTR_ACTION_LIST;</w:t>
      </w:r>
    </w:p>
    <w:p w14:paraId="2EAA2C85"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517ABACA"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w:t>
      </w:r>
    </w:p>
    <w:p w14:paraId="6C5CB45E" w14:textId="77777777" w:rsidR="00294FA0" w:rsidRPr="008A4EF5" w:rsidRDefault="00294FA0" w:rsidP="007F5721">
      <w:pPr>
        <w:spacing w:after="0"/>
        <w:ind w:left="1440"/>
        <w:rPr>
          <w:rFonts w:asciiTheme="minorHAnsi" w:eastAsia="Times New Roman" w:hAnsiTheme="minorHAnsi" w:cs="Consolas"/>
          <w:szCs w:val="18"/>
        </w:rPr>
      </w:pPr>
    </w:p>
    <w:p w14:paraId="3B8063F3"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[2].id = SAI_TAM_EVENT_ATTR_COLLECTOR_LIST;</w:t>
      </w:r>
    </w:p>
    <w:p w14:paraId="47872709"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26F1623B"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596E47">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r w:rsidR="00596E47" w:rsidRPr="00596E47">
        <w:rPr>
          <w:rFonts w:asciiTheme="minorHAnsi" w:eastAsia="Times New Roman" w:hAnsiTheme="minorHAnsi" w:cs="Consolas"/>
          <w:szCs w:val="18"/>
        </w:rPr>
        <w:t xml:space="preserve"> </w:t>
      </w:r>
      <w:r w:rsidR="00596E47">
        <w:rPr>
          <w:rFonts w:asciiTheme="minorHAnsi" w:eastAsia="Times New Roman" w:hAnsiTheme="minorHAnsi" w:cs="Consolas"/>
          <w:szCs w:val="18"/>
        </w:rPr>
        <w:t>/* Collector object created earlier and reused */</w:t>
      </w:r>
    </w:p>
    <w:p w14:paraId="155242BC" w14:textId="77777777" w:rsidR="00294FA0" w:rsidRPr="008A4EF5" w:rsidRDefault="00294FA0" w:rsidP="007F5721">
      <w:pPr>
        <w:spacing w:after="0"/>
        <w:ind w:left="1440"/>
        <w:rPr>
          <w:rFonts w:asciiTheme="minorHAnsi" w:eastAsia="Times New Roman" w:hAnsiTheme="minorHAnsi" w:cs="Consolas"/>
          <w:szCs w:val="18"/>
        </w:rPr>
      </w:pPr>
    </w:p>
    <w:p w14:paraId="0FD6DCD9"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[3].id = SAI_TAM_EVENT_ATTR_THRESHOLD;</w:t>
      </w:r>
    </w:p>
    <w:p w14:paraId="40E32D4D"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14:paraId="664DACDA" w14:textId="77777777" w:rsidR="00C544D2" w:rsidRPr="008A4EF5" w:rsidRDefault="00C544D2" w:rsidP="007F5721">
      <w:pPr>
        <w:spacing w:after="0"/>
        <w:ind w:left="1440"/>
        <w:rPr>
          <w:rFonts w:asciiTheme="minorHAnsi" w:eastAsia="Times New Roman" w:hAnsiTheme="minorHAnsi" w:cs="Consolas"/>
          <w:szCs w:val="18"/>
        </w:rPr>
      </w:pPr>
    </w:p>
    <w:p w14:paraId="4CED04C8" w14:textId="77777777"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4</w:t>
      </w:r>
      <w:r w:rsidR="00294FA0" w:rsidRPr="008A4EF5">
        <w:rPr>
          <w:rFonts w:asciiTheme="minorHAnsi" w:eastAsia="Times New Roman" w:hAnsiTheme="minorHAnsi" w:cs="Consolas"/>
          <w:szCs w:val="18"/>
        </w:rPr>
        <w:t>;</w:t>
      </w:r>
    </w:p>
    <w:p w14:paraId="3BDD417A"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sai_create_tam_event_fn</w:t>
      </w:r>
      <w:proofErr w:type="spellEnd"/>
      <w:r w:rsidRPr="008A4EF5">
        <w:rPr>
          <w:rFonts w:asciiTheme="minorHAnsi" w:eastAsia="Times New Roman" w:hAnsiTheme="minorHAnsi" w:cs="Consolas"/>
          <w:szCs w:val="18"/>
        </w:rPr>
        <w:t>(</w:t>
      </w:r>
    </w:p>
    <w:p w14:paraId="3225B079"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&amp;sai_tam_event</w:t>
      </w:r>
      <w:r w:rsidR="008A4EF5">
        <w:rPr>
          <w:rFonts w:asciiTheme="minorHAnsi" w:eastAsia="Times New Roman" w:hAnsiTheme="minorHAnsi" w:cs="Consolas"/>
          <w:szCs w:val="18"/>
        </w:rPr>
        <w:t>1</w:t>
      </w:r>
      <w:r w:rsidRPr="008A4EF5">
        <w:rPr>
          <w:rFonts w:asciiTheme="minorHAnsi" w:eastAsia="Times New Roman" w:hAnsiTheme="minorHAnsi" w:cs="Consolas"/>
          <w:szCs w:val="18"/>
        </w:rPr>
        <w:t>_obj,</w:t>
      </w:r>
    </w:p>
    <w:p w14:paraId="6AEFF2E9"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1246D680"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429F97BC"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7F8CD9B7" w14:textId="77777777" w:rsidR="00EA6CFE" w:rsidRPr="00F04C31" w:rsidRDefault="00EA6CFE" w:rsidP="00EA6CFE">
      <w:pPr>
        <w:autoSpaceDE w:val="0"/>
        <w:autoSpaceDN w:val="0"/>
        <w:adjustRightInd w:val="0"/>
        <w:spacing w:after="0"/>
        <w:rPr>
          <w:rFonts w:ascii="Consolas" w:hAnsi="Consolas" w:cs="Consolas"/>
          <w:color w:val="auto"/>
          <w:sz w:val="19"/>
          <w:szCs w:val="19"/>
          <w:lang w:bidi="kn-IN"/>
        </w:rPr>
      </w:pPr>
    </w:p>
    <w:p w14:paraId="59893A30" w14:textId="77777777" w:rsidR="00EA6CFE" w:rsidRPr="00F04C31" w:rsidRDefault="00EA6CFE" w:rsidP="00E6365F">
      <w:pPr>
        <w:rPr>
          <w:color w:val="auto"/>
        </w:rPr>
      </w:pPr>
    </w:p>
    <w:p w14:paraId="008A3542" w14:textId="77777777" w:rsidR="007F5721" w:rsidRDefault="00294FA0" w:rsidP="008A4EF5">
      <w:pPr>
        <w:pStyle w:val="Heading2"/>
        <w:numPr>
          <w:ilvl w:val="2"/>
          <w:numId w:val="3"/>
        </w:numPr>
      </w:pPr>
      <w:bookmarkStart w:id="89" w:name="_Toc528317645"/>
      <w:r w:rsidRPr="00294FA0">
        <w:t>Creating a microburst detection object and sending the histogram report to localhost</w:t>
      </w:r>
      <w:bookmarkEnd w:id="89"/>
    </w:p>
    <w:p w14:paraId="5129D514" w14:textId="77777777" w:rsidR="007F5721" w:rsidRPr="007F5721" w:rsidRDefault="008A4EF5" w:rsidP="00CB49BF">
      <w:pPr>
        <w:ind w:left="720"/>
      </w:pPr>
      <w:r w:rsidRPr="007F5721">
        <w:t>This is an example for creating a microburst detection and generating a histogram as a report. Collector object is reused whereas a new report object is created.</w:t>
      </w:r>
    </w:p>
    <w:p w14:paraId="4CE051A2" w14:textId="77777777" w:rsidR="008A4EF5" w:rsidRDefault="008A4EF5" w:rsidP="00CB49BF">
      <w:pPr>
        <w:ind w:left="720"/>
      </w:pPr>
      <w:r w:rsidRPr="007F5721">
        <w:t xml:space="preserve">Event object is attached to TAM object which is eventually </w:t>
      </w:r>
      <w:proofErr w:type="spellStart"/>
      <w:r w:rsidRPr="007F5721">
        <w:t>bind’ed</w:t>
      </w:r>
      <w:proofErr w:type="spellEnd"/>
      <w:r w:rsidRPr="007F5721">
        <w:t xml:space="preserve"> to the source.</w:t>
      </w:r>
    </w:p>
    <w:p w14:paraId="54A89256" w14:textId="77777777" w:rsidR="008A4EF5" w:rsidRPr="008A4EF5" w:rsidRDefault="008A4EF5" w:rsidP="005B4510">
      <w:pPr>
        <w:spacing w:after="0"/>
      </w:pPr>
    </w:p>
    <w:p w14:paraId="6202C8F4"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w:t>
      </w:r>
      <w:r w:rsidR="008A4EF5" w:rsidRPr="008A4EF5">
        <w:rPr>
          <w:rFonts w:asciiTheme="minorHAnsi" w:eastAsia="Times New Roman" w:hAnsiTheme="minorHAnsi" w:cs="Consolas"/>
          <w:b/>
          <w:i/>
          <w:szCs w:val="18"/>
        </w:rPr>
        <w:t>* Step 1</w:t>
      </w:r>
      <w:r w:rsidRPr="008A4EF5">
        <w:rPr>
          <w:rFonts w:asciiTheme="minorHAnsi" w:eastAsia="Times New Roman" w:hAnsiTheme="minorHAnsi" w:cs="Consolas"/>
          <w:b/>
          <w:i/>
          <w:szCs w:val="18"/>
        </w:rPr>
        <w:t>: Create a threshold object</w:t>
      </w:r>
    </w:p>
    <w:p w14:paraId="1FE41F12"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0D88B4A2"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SAI_TAM_EVENT_THRESHOLD_ATTR_LOW_WATERMARK;</w:t>
      </w:r>
    </w:p>
    <w:p w14:paraId="50865C14"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[0].value.u32 = 50000;</w:t>
      </w:r>
    </w:p>
    <w:p w14:paraId="4D875211" w14:textId="77777777" w:rsidR="00294FA0" w:rsidRPr="008A4EF5" w:rsidRDefault="00294FA0" w:rsidP="007F5721">
      <w:pPr>
        <w:spacing w:after="0"/>
        <w:ind w:left="1440"/>
        <w:rPr>
          <w:rFonts w:asciiTheme="minorHAnsi" w:eastAsia="Times New Roman" w:hAnsiTheme="minorHAnsi" w:cs="Consolas"/>
          <w:szCs w:val="18"/>
        </w:rPr>
      </w:pPr>
    </w:p>
    <w:p w14:paraId="5B64381B"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SAI_TAM_EVENT_THRESHOLD_ATTR_HIGH_WATERMARK;</w:t>
      </w:r>
    </w:p>
    <w:p w14:paraId="2EC94D29"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[1].value.u32 = 450000;</w:t>
      </w:r>
    </w:p>
    <w:p w14:paraId="7BA1E034" w14:textId="77777777" w:rsidR="00294FA0" w:rsidRPr="008A4EF5" w:rsidRDefault="00294FA0" w:rsidP="007F5721">
      <w:pPr>
        <w:spacing w:after="0"/>
        <w:ind w:left="1440"/>
        <w:rPr>
          <w:rFonts w:asciiTheme="minorHAnsi" w:eastAsia="Times New Roman" w:hAnsiTheme="minorHAnsi" w:cs="Consolas"/>
          <w:szCs w:val="18"/>
        </w:rPr>
      </w:pPr>
    </w:p>
    <w:p w14:paraId="0C232195" w14:textId="77777777" w:rsidR="00596E47" w:rsidRPr="008A4EF5" w:rsidRDefault="00596E47"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t>
      </w:r>
      <w:r>
        <w:rPr>
          <w:rFonts w:asciiTheme="minorHAnsi" w:eastAsia="Times New Roman" w:hAnsiTheme="minorHAnsi" w:cs="Consolas"/>
          <w:szCs w:val="18"/>
        </w:rPr>
        <w:t>ai_attr_list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].id = SAI_TAM_EVENT_THRESHOLD_ATTR_</w:t>
      </w:r>
      <w:r>
        <w:rPr>
          <w:rFonts w:asciiTheme="minorHAnsi" w:eastAsia="Times New Roman" w:hAnsiTheme="minorHAnsi" w:cs="Consolas"/>
          <w:szCs w:val="18"/>
        </w:rPr>
        <w:t>UNIT</w:t>
      </w:r>
      <w:r w:rsidRPr="008A4EF5">
        <w:rPr>
          <w:rFonts w:asciiTheme="minorHAnsi" w:eastAsia="Times New Roman" w:hAnsiTheme="minorHAnsi" w:cs="Consolas"/>
          <w:szCs w:val="18"/>
        </w:rPr>
        <w:t>;</w:t>
      </w:r>
    </w:p>
    <w:p w14:paraId="3ACBF9D1" w14:textId="77777777" w:rsidR="00596E47" w:rsidRPr="008A4EF5" w:rsidRDefault="00596E47"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 xml:space="preserve">].value.u32 = </w:t>
      </w:r>
      <w:r w:rsidRPr="00596E47">
        <w:rPr>
          <w:rFonts w:asciiTheme="minorHAnsi" w:hAnsiTheme="minorHAnsi" w:cs="Menlo"/>
          <w:szCs w:val="18"/>
          <w:lang w:val="en-US" w:bidi="ar-SA"/>
        </w:rPr>
        <w:t>SAI_TAM_EVENT_THRESHOLD_UNIT_NANOSEC</w:t>
      </w:r>
      <w:r>
        <w:rPr>
          <w:rFonts w:asciiTheme="minorHAnsi" w:eastAsia="Times New Roman" w:hAnsiTheme="minorHAnsi" w:cs="Consolas"/>
          <w:szCs w:val="18"/>
        </w:rPr>
        <w:t>;</w:t>
      </w:r>
    </w:p>
    <w:p w14:paraId="3E3B929B" w14:textId="77777777" w:rsidR="00596E47" w:rsidRDefault="00596E47" w:rsidP="007F5721">
      <w:pPr>
        <w:spacing w:after="0"/>
        <w:ind w:left="1440"/>
        <w:rPr>
          <w:rFonts w:asciiTheme="minorHAnsi" w:eastAsia="Times New Roman" w:hAnsiTheme="minorHAnsi" w:cs="Consolas"/>
          <w:szCs w:val="18"/>
        </w:rPr>
      </w:pPr>
    </w:p>
    <w:p w14:paraId="0E740952" w14:textId="77777777" w:rsidR="00294FA0" w:rsidRPr="008A4EF5" w:rsidRDefault="00596E47"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3</w:t>
      </w:r>
      <w:r w:rsidR="00294FA0" w:rsidRPr="008A4EF5">
        <w:rPr>
          <w:rFonts w:asciiTheme="minorHAnsi" w:eastAsia="Times New Roman" w:hAnsiTheme="minorHAnsi" w:cs="Consolas"/>
          <w:szCs w:val="18"/>
        </w:rPr>
        <w:t>;</w:t>
      </w:r>
    </w:p>
    <w:p w14:paraId="14964D6F"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sai_create_tam_event_threshold_fn</w:t>
      </w:r>
      <w:proofErr w:type="spellEnd"/>
      <w:r w:rsidRPr="008A4EF5">
        <w:rPr>
          <w:rFonts w:asciiTheme="minorHAnsi" w:eastAsia="Times New Roman" w:hAnsiTheme="minorHAnsi" w:cs="Consolas"/>
          <w:szCs w:val="18"/>
        </w:rPr>
        <w:t>(</w:t>
      </w:r>
    </w:p>
    <w:p w14:paraId="6525491A"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14:paraId="627269F9"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5A585524"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09C71E33"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36DE2F05" w14:textId="77777777" w:rsidR="00294FA0" w:rsidRPr="008A4EF5" w:rsidRDefault="00294FA0" w:rsidP="005B4510">
      <w:pPr>
        <w:autoSpaceDE w:val="0"/>
        <w:autoSpaceDN w:val="0"/>
        <w:adjustRightInd w:val="0"/>
        <w:spacing w:after="0"/>
        <w:ind w:left="720"/>
        <w:rPr>
          <w:rFonts w:asciiTheme="minorHAnsi" w:hAnsiTheme="minorHAnsi" w:cs="Consolas"/>
          <w:szCs w:val="18"/>
          <w:lang w:bidi="kn-IN"/>
        </w:rPr>
      </w:pPr>
    </w:p>
    <w:p w14:paraId="04BE97E7" w14:textId="77777777"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Create report object</w:t>
      </w:r>
    </w:p>
    <w:p w14:paraId="1ED63E87"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1C299112"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SAI_TAM_REPORT_ATTR_TYPE;</w:t>
      </w:r>
    </w:p>
    <w:p w14:paraId="01AF12B8"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SAI_TAM_REPORT_TYPE_HISTOGRAM;</w:t>
      </w:r>
    </w:p>
    <w:p w14:paraId="346DD2A5" w14:textId="77777777" w:rsidR="00294FA0" w:rsidRPr="008A4EF5" w:rsidRDefault="00294FA0" w:rsidP="007F5721">
      <w:pPr>
        <w:spacing w:after="0"/>
        <w:ind w:left="1440"/>
        <w:rPr>
          <w:rFonts w:asciiTheme="minorHAnsi" w:eastAsia="Times New Roman" w:hAnsiTheme="minorHAnsi" w:cs="Consolas"/>
          <w:szCs w:val="18"/>
        </w:rPr>
      </w:pPr>
    </w:p>
    <w:p w14:paraId="7436C774" w14:textId="0E797F79" w:rsidR="00294FA0" w:rsidRPr="008A4EF5" w:rsidRDefault="00294FA0"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w:t>
      </w:r>
      <w:r w:rsidR="00C544D2" w:rsidRPr="008A4EF5">
        <w:rPr>
          <w:rFonts w:asciiTheme="minorHAnsi" w:hAnsiTheme="minorHAnsi" w:cs="Consolas"/>
          <w:szCs w:val="18"/>
          <w:lang w:bidi="kn-IN"/>
        </w:rPr>
        <w:t>r_list</w:t>
      </w:r>
      <w:proofErr w:type="spellEnd"/>
      <w:r w:rsidR="00C544D2" w:rsidRPr="008A4EF5">
        <w:rPr>
          <w:rFonts w:asciiTheme="minorHAnsi" w:hAnsiTheme="minorHAnsi" w:cs="Consolas"/>
          <w:szCs w:val="18"/>
          <w:lang w:bidi="kn-IN"/>
        </w:rPr>
        <w:t>[1</w:t>
      </w:r>
      <w:r w:rsidRPr="008A4EF5">
        <w:rPr>
          <w:rFonts w:asciiTheme="minorHAnsi" w:hAnsiTheme="minorHAnsi" w:cs="Consolas"/>
          <w:szCs w:val="18"/>
          <w:lang w:bidi="kn-IN"/>
        </w:rPr>
        <w:t>].id  = SAI_TAM_</w:t>
      </w:r>
      <w:ins w:id="90" w:author="Mickey  Spiegel" w:date="2019-05-01T13:30:00Z">
        <w:r w:rsidR="007646B4">
          <w:rPr>
            <w:rFonts w:asciiTheme="minorHAnsi" w:hAnsiTheme="minorHAnsi" w:cs="Consolas"/>
            <w:szCs w:val="18"/>
            <w:lang w:bidi="kn-IN"/>
          </w:rPr>
          <w:t>REPORT_ATTR_</w:t>
        </w:r>
      </w:ins>
      <w:r w:rsidRPr="008A4EF5">
        <w:rPr>
          <w:rFonts w:asciiTheme="minorHAnsi" w:hAnsiTheme="minorHAnsi" w:cs="Consolas"/>
          <w:szCs w:val="18"/>
          <w:lang w:bidi="kn-IN"/>
        </w:rPr>
        <w:t>HISTOGRAM</w:t>
      </w:r>
      <w:del w:id="91" w:author="Mickey  Spiegel" w:date="2019-05-01T13:30:00Z">
        <w:r w:rsidRPr="008A4EF5" w:rsidDel="007646B4">
          <w:rPr>
            <w:rFonts w:asciiTheme="minorHAnsi" w:hAnsiTheme="minorHAnsi" w:cs="Consolas"/>
            <w:szCs w:val="18"/>
            <w:lang w:bidi="kn-IN"/>
          </w:rPr>
          <w:delText>_ATTR</w:delText>
        </w:r>
      </w:del>
      <w:r w:rsidRPr="008A4EF5">
        <w:rPr>
          <w:rFonts w:asciiTheme="minorHAnsi" w:hAnsiTheme="minorHAnsi" w:cs="Consolas"/>
          <w:szCs w:val="18"/>
          <w:lang w:bidi="kn-IN"/>
        </w:rPr>
        <w:t>_NUMBER_OF_BINS;</w:t>
      </w:r>
    </w:p>
    <w:p w14:paraId="748E90DE" w14:textId="77777777"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[1</w:t>
      </w:r>
      <w:r w:rsidR="00294FA0" w:rsidRPr="008A4EF5">
        <w:rPr>
          <w:rFonts w:asciiTheme="minorHAnsi" w:hAnsiTheme="minorHAnsi" w:cs="Consolas"/>
          <w:szCs w:val="18"/>
          <w:lang w:bidi="kn-IN"/>
        </w:rPr>
        <w:t>].value.u32 = 4;</w:t>
      </w:r>
    </w:p>
    <w:p w14:paraId="1C588BDD" w14:textId="77777777" w:rsidR="00294FA0" w:rsidRPr="008A4EF5" w:rsidRDefault="00294FA0" w:rsidP="007F5721">
      <w:pPr>
        <w:autoSpaceDE w:val="0"/>
        <w:autoSpaceDN w:val="0"/>
        <w:adjustRightInd w:val="0"/>
        <w:spacing w:after="0"/>
        <w:ind w:left="1440"/>
        <w:rPr>
          <w:rFonts w:asciiTheme="minorHAnsi" w:hAnsiTheme="minorHAnsi" w:cs="Consolas"/>
          <w:szCs w:val="18"/>
          <w:lang w:bidi="kn-IN"/>
        </w:rPr>
      </w:pPr>
    </w:p>
    <w:p w14:paraId="0BFA5077" w14:textId="661BF728"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].id  = SAI_TAM_</w:t>
      </w:r>
      <w:ins w:id="92" w:author="Mickey  Spiegel" w:date="2019-05-01T13:30:00Z">
        <w:r w:rsidR="007646B4">
          <w:rPr>
            <w:rFonts w:asciiTheme="minorHAnsi" w:hAnsiTheme="minorHAnsi" w:cs="Consolas"/>
            <w:szCs w:val="18"/>
            <w:lang w:bidi="kn-IN"/>
          </w:rPr>
          <w:t>REPORT_ATTR_</w:t>
        </w:r>
      </w:ins>
      <w:r w:rsidR="00294FA0" w:rsidRPr="008A4EF5">
        <w:rPr>
          <w:rFonts w:asciiTheme="minorHAnsi" w:hAnsiTheme="minorHAnsi" w:cs="Consolas"/>
          <w:szCs w:val="18"/>
          <w:lang w:bidi="kn-IN"/>
        </w:rPr>
        <w:t>HISTOGRAM</w:t>
      </w:r>
      <w:del w:id="93" w:author="Mickey  Spiegel" w:date="2019-05-01T13:30:00Z">
        <w:r w:rsidR="00294FA0" w:rsidRPr="008A4EF5" w:rsidDel="007646B4">
          <w:rPr>
            <w:rFonts w:asciiTheme="minorHAnsi" w:hAnsiTheme="minorHAnsi" w:cs="Consolas"/>
            <w:szCs w:val="18"/>
            <w:lang w:bidi="kn-IN"/>
          </w:rPr>
          <w:delText>_ATTR</w:delText>
        </w:r>
      </w:del>
      <w:r w:rsidR="00294FA0" w:rsidRPr="008A4EF5">
        <w:rPr>
          <w:rFonts w:asciiTheme="minorHAnsi" w:hAnsiTheme="minorHAnsi" w:cs="Consolas"/>
          <w:szCs w:val="18"/>
          <w:lang w:bidi="kn-IN"/>
        </w:rPr>
        <w:t>_BIN_BOUNDARY;</w:t>
      </w:r>
    </w:p>
    <w:p w14:paraId="1CED9B08" w14:textId="77777777"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 xml:space="preserve">[0] = 0; /* bin-#0 - duration </w:t>
      </w:r>
      <w:commentRangeStart w:id="94"/>
      <w:r w:rsidR="00294FA0" w:rsidRPr="008A4EF5">
        <w:rPr>
          <w:rFonts w:asciiTheme="minorHAnsi" w:hAnsiTheme="minorHAnsi" w:cs="Consolas"/>
          <w:szCs w:val="18"/>
          <w:lang w:bidi="kn-IN"/>
        </w:rPr>
        <w:t>from 0us to 2us</w:t>
      </w:r>
      <w:commentRangeEnd w:id="94"/>
      <w:r w:rsidR="00CE03F5">
        <w:rPr>
          <w:rStyle w:val="CommentReference"/>
        </w:rPr>
        <w:commentReference w:id="94"/>
      </w:r>
      <w:r w:rsidR="00294FA0" w:rsidRPr="008A4EF5">
        <w:rPr>
          <w:rFonts w:asciiTheme="minorHAnsi" w:hAnsiTheme="minorHAnsi" w:cs="Consolas"/>
          <w:szCs w:val="18"/>
          <w:lang w:bidi="kn-IN"/>
        </w:rPr>
        <w:t xml:space="preserve"> */</w:t>
      </w:r>
    </w:p>
    <w:p w14:paraId="6261456A" w14:textId="77777777"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[1] = 2; /* bin-#1 - duration from t1=2us to t2=5us */</w:t>
      </w:r>
    </w:p>
    <w:p w14:paraId="48B0E699" w14:textId="77777777"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[2] = 5; /* bin-#2 - duration from t2=5us to t3=10us */</w:t>
      </w:r>
    </w:p>
    <w:p w14:paraId="458B556C" w14:textId="77777777"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[3] = 10;/* bin-#3 - duration more than t3=10us. */</w:t>
      </w:r>
    </w:p>
    <w:p w14:paraId="0D58E1E9" w14:textId="77777777" w:rsidR="00294FA0" w:rsidRPr="008A4EF5" w:rsidRDefault="00294FA0"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w:t>
      </w:r>
      <w:r w:rsidR="00C544D2" w:rsidRPr="008A4EF5">
        <w:rPr>
          <w:rFonts w:asciiTheme="minorHAnsi" w:hAnsiTheme="minorHAnsi" w:cs="Consolas"/>
          <w:szCs w:val="18"/>
          <w:lang w:bidi="kn-IN"/>
        </w:rPr>
        <w:t>t</w:t>
      </w:r>
      <w:proofErr w:type="spellEnd"/>
      <w:r w:rsidR="00C544D2" w:rsidRPr="008A4EF5">
        <w:rPr>
          <w:rFonts w:asciiTheme="minorHAnsi" w:hAnsiTheme="minorHAnsi" w:cs="Consolas"/>
          <w:szCs w:val="18"/>
          <w:lang w:bidi="kn-IN"/>
        </w:rPr>
        <w:t>[2</w:t>
      </w:r>
      <w:r w:rsidRPr="008A4EF5">
        <w:rPr>
          <w:rFonts w:asciiTheme="minorHAnsi" w:hAnsiTheme="minorHAnsi" w:cs="Consolas"/>
          <w:szCs w:val="18"/>
          <w:lang w:bidi="kn-IN"/>
        </w:rPr>
        <w:t>].</w:t>
      </w:r>
      <w:proofErr w:type="spellStart"/>
      <w:r w:rsidRPr="008A4EF5">
        <w:rPr>
          <w:rFonts w:asciiTheme="minorHAnsi" w:hAnsiTheme="minorHAnsi" w:cs="Consolas"/>
          <w:szCs w:val="18"/>
          <w:lang w:bidi="kn-IN"/>
        </w:rPr>
        <w:t>value.list_size</w:t>
      </w:r>
      <w:proofErr w:type="spellEnd"/>
      <w:r w:rsidRPr="008A4EF5">
        <w:rPr>
          <w:rFonts w:asciiTheme="minorHAnsi" w:hAnsiTheme="minorHAnsi" w:cs="Consolas"/>
          <w:szCs w:val="18"/>
          <w:lang w:bidi="kn-IN"/>
        </w:rPr>
        <w:t xml:space="preserve"> = 4</w:t>
      </w:r>
    </w:p>
    <w:p w14:paraId="25DF5AAC" w14:textId="77777777" w:rsidR="00294FA0" w:rsidRPr="008A4EF5" w:rsidRDefault="00294FA0" w:rsidP="007F5721">
      <w:pPr>
        <w:spacing w:after="0"/>
        <w:ind w:left="1440"/>
        <w:rPr>
          <w:rFonts w:asciiTheme="minorHAnsi" w:eastAsia="Times New Roman" w:hAnsiTheme="minorHAnsi" w:cs="Consolas"/>
          <w:szCs w:val="18"/>
        </w:rPr>
      </w:pPr>
    </w:p>
    <w:p w14:paraId="04A646B7" w14:textId="77777777"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3</w:t>
      </w:r>
      <w:r w:rsidR="00294FA0" w:rsidRPr="008A4EF5">
        <w:rPr>
          <w:rFonts w:asciiTheme="minorHAnsi" w:eastAsia="Times New Roman" w:hAnsiTheme="minorHAnsi" w:cs="Consolas"/>
          <w:szCs w:val="18"/>
        </w:rPr>
        <w:t>;</w:t>
      </w:r>
    </w:p>
    <w:p w14:paraId="79F37FDE" w14:textId="77777777" w:rsidR="00294FA0" w:rsidRPr="008A4EF5" w:rsidRDefault="00294FA0" w:rsidP="007F5721">
      <w:pPr>
        <w:spacing w:after="0"/>
        <w:ind w:left="1440"/>
        <w:rPr>
          <w:rFonts w:asciiTheme="minorHAnsi" w:eastAsia="Times New Roman" w:hAnsiTheme="minorHAnsi" w:cs="Consolas"/>
          <w:szCs w:val="18"/>
        </w:rPr>
      </w:pPr>
    </w:p>
    <w:p w14:paraId="0D7D59FE"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sai_create_tam_report_fn</w:t>
      </w:r>
      <w:proofErr w:type="spellEnd"/>
      <w:r w:rsidRPr="008A4EF5">
        <w:rPr>
          <w:rFonts w:asciiTheme="minorHAnsi" w:eastAsia="Times New Roman" w:hAnsiTheme="minorHAnsi" w:cs="Consolas"/>
          <w:szCs w:val="18"/>
        </w:rPr>
        <w:t>(</w:t>
      </w:r>
    </w:p>
    <w:p w14:paraId="1CF21FF2"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lastRenderedPageBreak/>
        <w:t>&amp;</w:t>
      </w:r>
      <w:proofErr w:type="spellStart"/>
      <w:r w:rsidRPr="008A4EF5">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p>
    <w:p w14:paraId="0FC04303"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5DD77120"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2D1BCAD1"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1E4086E0" w14:textId="77777777" w:rsidR="00294FA0" w:rsidRPr="008A4EF5" w:rsidRDefault="00294FA0" w:rsidP="007F5721">
      <w:pPr>
        <w:autoSpaceDE w:val="0"/>
        <w:autoSpaceDN w:val="0"/>
        <w:adjustRightInd w:val="0"/>
        <w:spacing w:after="0"/>
        <w:ind w:left="1440"/>
        <w:rPr>
          <w:rFonts w:asciiTheme="minorHAnsi" w:hAnsiTheme="minorHAnsi" w:cs="Consolas"/>
          <w:szCs w:val="18"/>
          <w:lang w:bidi="kn-IN"/>
        </w:rPr>
      </w:pPr>
    </w:p>
    <w:p w14:paraId="2C82F5C6" w14:textId="77777777" w:rsidR="00294FA0" w:rsidRPr="008A4EF5" w:rsidRDefault="008A4EF5" w:rsidP="005B4510">
      <w:pPr>
        <w:autoSpaceDE w:val="0"/>
        <w:autoSpaceDN w:val="0"/>
        <w:adjustRightInd w:val="0"/>
        <w:spacing w:after="0"/>
        <w:ind w:left="720"/>
        <w:rPr>
          <w:rFonts w:asciiTheme="minorHAnsi" w:hAnsiTheme="minorHAnsi" w:cs="Consolas"/>
          <w:b/>
          <w:szCs w:val="18"/>
          <w:lang w:bidi="kn-IN"/>
        </w:rPr>
      </w:pPr>
      <w:r w:rsidRPr="008A4EF5">
        <w:rPr>
          <w:rFonts w:asciiTheme="minorHAnsi" w:eastAsia="Times New Roman" w:hAnsiTheme="minorHAnsi" w:cs="Consolas"/>
          <w:b/>
          <w:i/>
          <w:szCs w:val="18"/>
        </w:rPr>
        <w:t>/* Step 3</w:t>
      </w:r>
      <w:r w:rsidR="00294FA0" w:rsidRPr="008A4EF5">
        <w:rPr>
          <w:rFonts w:asciiTheme="minorHAnsi" w:eastAsia="Times New Roman" w:hAnsiTheme="minorHAnsi" w:cs="Consolas"/>
          <w:b/>
          <w:i/>
          <w:szCs w:val="18"/>
        </w:rPr>
        <w:t xml:space="preserve">: Create an event action object </w:t>
      </w:r>
    </w:p>
    <w:p w14:paraId="371B81D3"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35504DC6"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SAI_TAM_EVENT_ACTION_ATTR_REPORT_TYPE;</w:t>
      </w:r>
    </w:p>
    <w:p w14:paraId="64C481C4"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hAnsiTheme="minorHAnsi" w:cs="Consolas"/>
          <w:szCs w:val="18"/>
        </w:rPr>
        <w:t>sai_tam_report_obj</w:t>
      </w:r>
      <w:proofErr w:type="spellEnd"/>
      <w:r w:rsidRPr="008A4EF5">
        <w:rPr>
          <w:rFonts w:asciiTheme="minorHAnsi" w:eastAsia="Times New Roman" w:hAnsiTheme="minorHAnsi" w:cs="Consolas"/>
          <w:szCs w:val="18"/>
        </w:rPr>
        <w:t>;</w:t>
      </w:r>
    </w:p>
    <w:p w14:paraId="61B31810" w14:textId="77777777" w:rsidR="00294FA0" w:rsidRPr="008A4EF5" w:rsidRDefault="00294FA0" w:rsidP="007F5721">
      <w:pPr>
        <w:spacing w:after="0"/>
        <w:ind w:left="1440"/>
        <w:rPr>
          <w:rFonts w:asciiTheme="minorHAnsi" w:eastAsia="Times New Roman" w:hAnsiTheme="minorHAnsi" w:cs="Consolas"/>
          <w:szCs w:val="18"/>
        </w:rPr>
      </w:pPr>
    </w:p>
    <w:p w14:paraId="2EAF122D" w14:textId="77777777"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1</w:t>
      </w:r>
      <w:r w:rsidR="00294FA0" w:rsidRPr="008A4EF5">
        <w:rPr>
          <w:rFonts w:asciiTheme="minorHAnsi" w:eastAsia="Times New Roman" w:hAnsiTheme="minorHAnsi" w:cs="Consolas"/>
          <w:szCs w:val="18"/>
        </w:rPr>
        <w:t>;</w:t>
      </w:r>
    </w:p>
    <w:p w14:paraId="0D592590" w14:textId="77777777" w:rsidR="00294FA0" w:rsidRPr="008A4EF5" w:rsidRDefault="00294FA0" w:rsidP="007F5721">
      <w:pPr>
        <w:spacing w:after="0"/>
        <w:ind w:left="1440"/>
        <w:rPr>
          <w:rFonts w:asciiTheme="minorHAnsi" w:eastAsia="Times New Roman" w:hAnsiTheme="minorHAnsi" w:cs="Consolas"/>
          <w:szCs w:val="18"/>
        </w:rPr>
      </w:pPr>
    </w:p>
    <w:p w14:paraId="3002B74A"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sai_create_tam_event_action_fn</w:t>
      </w:r>
      <w:proofErr w:type="spellEnd"/>
      <w:r w:rsidRPr="008A4EF5">
        <w:rPr>
          <w:rFonts w:asciiTheme="minorHAnsi" w:eastAsia="Times New Roman" w:hAnsiTheme="minorHAnsi" w:cs="Consolas"/>
          <w:szCs w:val="18"/>
        </w:rPr>
        <w:t>(</w:t>
      </w:r>
    </w:p>
    <w:p w14:paraId="733E71A3"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 xml:space="preserve">, </w:t>
      </w:r>
    </w:p>
    <w:p w14:paraId="3D9A7FAA"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6B206390"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54987E1A"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792A8FC5" w14:textId="77777777" w:rsidR="00294FA0" w:rsidRPr="008A4EF5" w:rsidRDefault="00294FA0" w:rsidP="005B4510">
      <w:pPr>
        <w:spacing w:after="0"/>
        <w:ind w:left="720"/>
        <w:rPr>
          <w:rFonts w:asciiTheme="minorHAnsi" w:eastAsia="Times New Roman" w:hAnsiTheme="minorHAnsi"/>
          <w:i/>
          <w:szCs w:val="18"/>
        </w:rPr>
      </w:pPr>
    </w:p>
    <w:p w14:paraId="70DA8115" w14:textId="77777777"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4</w:t>
      </w:r>
      <w:r>
        <w:rPr>
          <w:rFonts w:asciiTheme="minorHAnsi" w:eastAsia="Times New Roman" w:hAnsiTheme="minorHAnsi" w:cs="Consolas"/>
          <w:b/>
          <w:i/>
          <w:szCs w:val="18"/>
        </w:rPr>
        <w:t>: S</w:t>
      </w:r>
      <w:r w:rsidR="00294FA0" w:rsidRPr="008A4EF5">
        <w:rPr>
          <w:rFonts w:asciiTheme="minorHAnsi" w:eastAsia="Times New Roman" w:hAnsiTheme="minorHAnsi" w:cs="Consolas"/>
          <w:b/>
          <w:i/>
          <w:szCs w:val="18"/>
        </w:rPr>
        <w:t xml:space="preserve">titch all to create microburst event object </w:t>
      </w:r>
    </w:p>
    <w:p w14:paraId="09970109"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010F7A3C"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SAI_TAM_EVENT_ATTR_TYPE;</w:t>
      </w:r>
    </w:p>
    <w:p w14:paraId="49D0F99B"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SAI_TAM_EVENT_TYPE_QUEUE_THRESHOLD;</w:t>
      </w:r>
    </w:p>
    <w:p w14:paraId="710496C8" w14:textId="77777777" w:rsidR="00294FA0" w:rsidRPr="008A4EF5" w:rsidRDefault="00294FA0" w:rsidP="007F5721">
      <w:pPr>
        <w:spacing w:after="0"/>
        <w:ind w:left="1440"/>
        <w:rPr>
          <w:rFonts w:asciiTheme="minorHAnsi" w:eastAsia="Times New Roman" w:hAnsiTheme="minorHAnsi" w:cs="Consolas"/>
          <w:szCs w:val="18"/>
        </w:rPr>
      </w:pPr>
    </w:p>
    <w:p w14:paraId="58197C67"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SAI_TAM_EVENT_ATTR_ACTION_LIST;</w:t>
      </w:r>
    </w:p>
    <w:p w14:paraId="64C65E19"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2914C764"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w:t>
      </w:r>
    </w:p>
    <w:p w14:paraId="1D3206CB" w14:textId="77777777" w:rsidR="00294FA0" w:rsidRPr="008A4EF5" w:rsidRDefault="00294FA0" w:rsidP="007F5721">
      <w:pPr>
        <w:spacing w:after="0"/>
        <w:ind w:left="1440"/>
        <w:rPr>
          <w:rFonts w:asciiTheme="minorHAnsi" w:eastAsia="Times New Roman" w:hAnsiTheme="minorHAnsi" w:cs="Consolas"/>
          <w:szCs w:val="18"/>
        </w:rPr>
      </w:pPr>
    </w:p>
    <w:p w14:paraId="233B6DD1"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[2].id = SAI_TAM_EVENT_ATTR_COLLECTOR_LIST;</w:t>
      </w:r>
    </w:p>
    <w:p w14:paraId="39F0BD1F"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1EBE3EC0" w14:textId="281DBDCD" w:rsidR="007B7EEF" w:rsidRPr="007B7EEF" w:rsidRDefault="00294FA0" w:rsidP="009B3CBC">
      <w:pPr>
        <w:spacing w:after="0"/>
        <w:ind w:left="1440"/>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p>
    <w:p w14:paraId="1203BA67" w14:textId="77777777" w:rsidR="00CE03F5" w:rsidRDefault="00CE03F5" w:rsidP="007F5721">
      <w:pPr>
        <w:spacing w:after="0"/>
        <w:ind w:left="1440"/>
        <w:rPr>
          <w:rFonts w:asciiTheme="minorHAnsi" w:eastAsia="Times New Roman" w:hAnsiTheme="minorHAnsi" w:cs="Consolas"/>
          <w:szCs w:val="18"/>
        </w:rPr>
      </w:pPr>
    </w:p>
    <w:p w14:paraId="0379FF14"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[3].id = SAI_TAM_EVENT_ATTR_THRESHOLD;</w:t>
      </w:r>
    </w:p>
    <w:p w14:paraId="7A3B65FF"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14:paraId="53C4EFA1" w14:textId="77777777" w:rsidR="00294FA0" w:rsidRPr="008A4EF5" w:rsidRDefault="00294FA0" w:rsidP="007F5721">
      <w:pPr>
        <w:spacing w:after="0"/>
        <w:ind w:left="1440"/>
        <w:rPr>
          <w:rFonts w:asciiTheme="minorHAnsi" w:eastAsia="Times New Roman" w:hAnsiTheme="minorHAnsi" w:cs="Consolas"/>
          <w:szCs w:val="18"/>
        </w:rPr>
      </w:pPr>
    </w:p>
    <w:p w14:paraId="4529E767" w14:textId="77777777"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4</w:t>
      </w:r>
      <w:r w:rsidR="00294FA0" w:rsidRPr="008A4EF5">
        <w:rPr>
          <w:rFonts w:asciiTheme="minorHAnsi" w:eastAsia="Times New Roman" w:hAnsiTheme="minorHAnsi" w:cs="Consolas"/>
          <w:szCs w:val="18"/>
        </w:rPr>
        <w:t>;</w:t>
      </w:r>
    </w:p>
    <w:p w14:paraId="739F342E" w14:textId="77777777" w:rsidR="00294FA0" w:rsidRPr="008A4EF5" w:rsidRDefault="00294FA0" w:rsidP="007F5721">
      <w:pPr>
        <w:spacing w:after="0"/>
        <w:ind w:left="1440"/>
        <w:rPr>
          <w:rFonts w:asciiTheme="minorHAnsi" w:eastAsia="Times New Roman" w:hAnsiTheme="minorHAnsi" w:cs="Consolas"/>
          <w:szCs w:val="18"/>
        </w:rPr>
      </w:pPr>
    </w:p>
    <w:p w14:paraId="3DA1B9C7"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sai_create_tam_event_fn</w:t>
      </w:r>
      <w:proofErr w:type="spellEnd"/>
      <w:r w:rsidRPr="008A4EF5">
        <w:rPr>
          <w:rFonts w:asciiTheme="minorHAnsi" w:eastAsia="Times New Roman" w:hAnsiTheme="minorHAnsi" w:cs="Consolas"/>
          <w:szCs w:val="18"/>
        </w:rPr>
        <w:t>(</w:t>
      </w:r>
    </w:p>
    <w:p w14:paraId="0060E4E2"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&amp;sai_tam_event</w:t>
      </w:r>
      <w:r w:rsidR="008A4EF5">
        <w:rPr>
          <w:rFonts w:asciiTheme="minorHAnsi" w:eastAsia="Times New Roman" w:hAnsiTheme="minorHAnsi" w:cs="Consolas"/>
          <w:szCs w:val="18"/>
        </w:rPr>
        <w:t>2</w:t>
      </w:r>
      <w:r w:rsidRPr="008A4EF5">
        <w:rPr>
          <w:rFonts w:asciiTheme="minorHAnsi" w:eastAsia="Times New Roman" w:hAnsiTheme="minorHAnsi" w:cs="Consolas"/>
          <w:szCs w:val="18"/>
        </w:rPr>
        <w:t>_obj,</w:t>
      </w:r>
    </w:p>
    <w:p w14:paraId="2039608F"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543A191A"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53E1E9CA"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1CD2C114" w14:textId="77777777" w:rsidR="005E2E7F" w:rsidRDefault="005E2E7F" w:rsidP="00294FA0">
      <w:pPr>
        <w:ind w:left="432"/>
        <w:rPr>
          <w:rFonts w:ascii="Consolas" w:eastAsia="Times New Roman" w:hAnsi="Consolas" w:cs="Consolas"/>
          <w:szCs w:val="18"/>
        </w:rPr>
      </w:pPr>
    </w:p>
    <w:p w14:paraId="5C45D5CF" w14:textId="77777777" w:rsidR="00033A86" w:rsidRDefault="00033A86" w:rsidP="005E2E7F">
      <w:pPr>
        <w:ind w:left="432"/>
        <w:rPr>
          <w:rFonts w:ascii="Consolas" w:eastAsia="Times New Roman" w:hAnsi="Consolas" w:cs="Consolas"/>
          <w:i/>
          <w:sz w:val="20"/>
          <w:szCs w:val="20"/>
        </w:rPr>
      </w:pPr>
    </w:p>
    <w:p w14:paraId="7E285337" w14:textId="77777777" w:rsidR="007F5721" w:rsidRDefault="008A4EF5" w:rsidP="005B4510">
      <w:pPr>
        <w:pStyle w:val="Heading2"/>
        <w:numPr>
          <w:ilvl w:val="2"/>
          <w:numId w:val="3"/>
        </w:numPr>
      </w:pPr>
      <w:bookmarkStart w:id="95" w:name="_Toc528317646"/>
      <w:r>
        <w:t>Creating the final TAM object and bind to source</w:t>
      </w:r>
      <w:bookmarkEnd w:id="95"/>
    </w:p>
    <w:p w14:paraId="6C0D7032" w14:textId="77777777" w:rsidR="005B4510" w:rsidRPr="007F5721" w:rsidRDefault="005B4510" w:rsidP="00CB49BF">
      <w:pPr>
        <w:ind w:left="720"/>
      </w:pPr>
      <w:r w:rsidRPr="007F5721">
        <w:t xml:space="preserve">Finally the TAM object is created along with the attributes. Attributes are the event list, telemetry type list, IFA list etc. This TAM object is </w:t>
      </w:r>
      <w:proofErr w:type="spellStart"/>
      <w:r w:rsidRPr="007F5721">
        <w:t>bind’ed</w:t>
      </w:r>
      <w:proofErr w:type="spellEnd"/>
      <w:r w:rsidRPr="007F5721">
        <w:t xml:space="preserve"> to the source. SAI driver will prune the bind list to identify and validate the correct binding. In this example, the event and telemetry list is applicable to port, queue, and </w:t>
      </w:r>
      <w:proofErr w:type="spellStart"/>
      <w:r w:rsidRPr="007F5721">
        <w:t>vlan</w:t>
      </w:r>
      <w:proofErr w:type="spellEnd"/>
      <w:r w:rsidRPr="007F5721">
        <w:t xml:space="preserve"> hence the TAM object is </w:t>
      </w:r>
      <w:proofErr w:type="spellStart"/>
      <w:r w:rsidRPr="007F5721">
        <w:t>bind’ed</w:t>
      </w:r>
      <w:proofErr w:type="spellEnd"/>
      <w:r w:rsidRPr="007F5721">
        <w:t xml:space="preserve"> to all these sources.</w:t>
      </w:r>
    </w:p>
    <w:p w14:paraId="5A961AE2" w14:textId="77777777" w:rsidR="007F5721" w:rsidRPr="007F5721" w:rsidRDefault="007F5721" w:rsidP="005B4510">
      <w:pPr>
        <w:spacing w:after="0"/>
        <w:ind w:left="720"/>
        <w:rPr>
          <w:rFonts w:asciiTheme="minorHAnsi" w:eastAsia="Times New Roman" w:hAnsiTheme="minorHAnsi" w:cs="Consolas"/>
          <w:b/>
          <w:i/>
          <w:color w:val="000000" w:themeColor="text1"/>
          <w:szCs w:val="18"/>
        </w:rPr>
      </w:pPr>
    </w:p>
    <w:p w14:paraId="4B923F85" w14:textId="77777777" w:rsidR="008A4EF5"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1</w:t>
      </w:r>
      <w:r w:rsidRPr="008A4EF5">
        <w:rPr>
          <w:rFonts w:asciiTheme="minorHAnsi" w:eastAsia="Times New Roman" w:hAnsiTheme="minorHAnsi" w:cs="Consolas"/>
          <w:b/>
          <w:i/>
          <w:szCs w:val="18"/>
        </w:rPr>
        <w:t xml:space="preserve">: </w:t>
      </w:r>
      <w:r>
        <w:rPr>
          <w:rFonts w:asciiTheme="minorHAnsi" w:eastAsia="Times New Roman" w:hAnsiTheme="minorHAnsi" w:cs="Consolas"/>
          <w:b/>
          <w:i/>
          <w:szCs w:val="18"/>
        </w:rPr>
        <w:t>create tam object</w:t>
      </w:r>
      <w:r w:rsidRPr="008A4EF5">
        <w:rPr>
          <w:rFonts w:asciiTheme="minorHAnsi" w:eastAsia="Times New Roman" w:hAnsiTheme="minorHAnsi" w:cs="Consolas"/>
          <w:b/>
          <w:i/>
          <w:szCs w:val="18"/>
        </w:rPr>
        <w:t xml:space="preserve"> </w:t>
      </w:r>
    </w:p>
    <w:p w14:paraId="449BAEFA" w14:textId="77777777"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2394889C" w14:textId="77777777" w:rsid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SAI_TAM_ATTR_TELEMETRY_OBJECTS_LIST</w:t>
      </w:r>
      <w:r w:rsidRPr="008A4EF5">
        <w:rPr>
          <w:rFonts w:asciiTheme="minorHAnsi" w:eastAsia="Times New Roman" w:hAnsiTheme="minorHAnsi" w:cs="Consolas"/>
          <w:szCs w:val="18"/>
        </w:rPr>
        <w:t>;</w:t>
      </w:r>
    </w:p>
    <w:p w14:paraId="14498FB5" w14:textId="77777777" w:rsidR="008A4EF5" w:rsidRP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lastRenderedPageBreak/>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651ACDB8" w14:textId="77777777"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14:paraId="50530A2C" w14:textId="77777777" w:rsidR="008A4EF5" w:rsidRPr="008A4EF5" w:rsidRDefault="008A4EF5" w:rsidP="007F5721">
      <w:pPr>
        <w:spacing w:after="0"/>
        <w:ind w:left="1440"/>
        <w:rPr>
          <w:rFonts w:asciiTheme="minorHAnsi" w:eastAsia="Times New Roman" w:hAnsiTheme="minorHAnsi" w:cs="Consolas"/>
          <w:szCs w:val="18"/>
        </w:rPr>
      </w:pPr>
    </w:p>
    <w:p w14:paraId="1CBA1D44" w14:textId="5743E179"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r>
        <w:rPr>
          <w:rFonts w:asciiTheme="minorHAnsi" w:eastAsia="Times New Roman" w:hAnsiTheme="minorHAnsi" w:cs="Consolas"/>
          <w:szCs w:val="18"/>
        </w:rPr>
        <w:t>].id = SAI_TAM_ATTR_</w:t>
      </w:r>
      <w:ins w:id="96" w:author="Mickey  Spiegel" w:date="2019-05-01T15:45:00Z">
        <w:r w:rsidR="00CE03F5">
          <w:rPr>
            <w:rFonts w:asciiTheme="minorHAnsi" w:eastAsia="Times New Roman" w:hAnsiTheme="minorHAnsi" w:cs="Consolas"/>
            <w:szCs w:val="18"/>
          </w:rPr>
          <w:t>EVENT_</w:t>
        </w:r>
      </w:ins>
      <w:r>
        <w:rPr>
          <w:rFonts w:asciiTheme="minorHAnsi" w:eastAsia="Times New Roman" w:hAnsiTheme="minorHAnsi" w:cs="Consolas"/>
          <w:szCs w:val="18"/>
        </w:rPr>
        <w:t>OBJECTS</w:t>
      </w:r>
      <w:r w:rsidRPr="008A4EF5">
        <w:rPr>
          <w:rFonts w:asciiTheme="minorHAnsi" w:eastAsia="Times New Roman" w:hAnsiTheme="minorHAnsi" w:cs="Consolas"/>
          <w:szCs w:val="18"/>
        </w:rPr>
        <w:t>_LIST;</w:t>
      </w:r>
    </w:p>
    <w:p w14:paraId="2B018708" w14:textId="77777777"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2</w:t>
      </w:r>
      <w:r w:rsidRPr="008A4EF5">
        <w:rPr>
          <w:rFonts w:asciiTheme="minorHAnsi" w:eastAsia="Times New Roman" w:hAnsiTheme="minorHAnsi" w:cs="Consolas"/>
          <w:szCs w:val="18"/>
        </w:rPr>
        <w:t>;</w:t>
      </w:r>
    </w:p>
    <w:p w14:paraId="74A602C3" w14:textId="77777777" w:rsid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[0] = sai_tam_event</w:t>
      </w:r>
      <w:r>
        <w:rPr>
          <w:rFonts w:asciiTheme="minorHAnsi" w:eastAsia="Times New Roman" w:hAnsiTheme="minorHAnsi" w:cs="Consolas"/>
          <w:szCs w:val="18"/>
        </w:rPr>
        <w:t>1</w:t>
      </w:r>
      <w:r w:rsidRPr="008A4EF5">
        <w:rPr>
          <w:rFonts w:asciiTheme="minorHAnsi" w:eastAsia="Times New Roman" w:hAnsiTheme="minorHAnsi" w:cs="Consolas"/>
          <w:szCs w:val="18"/>
        </w:rPr>
        <w:t>_obj;</w:t>
      </w:r>
    </w:p>
    <w:p w14:paraId="1FC4F046" w14:textId="77777777"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w:t>
      </w:r>
      <w:r>
        <w:rPr>
          <w:rFonts w:asciiTheme="minorHAnsi" w:eastAsia="Times New Roman" w:hAnsiTheme="minorHAnsi" w:cs="Consolas"/>
          <w:szCs w:val="18"/>
        </w:rPr>
        <w:t>ttr_list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 sai_tam_event</w:t>
      </w:r>
      <w:r>
        <w:rPr>
          <w:rFonts w:asciiTheme="minorHAnsi" w:eastAsia="Times New Roman" w:hAnsiTheme="minorHAnsi" w:cs="Consolas"/>
          <w:szCs w:val="18"/>
        </w:rPr>
        <w:t>2</w:t>
      </w:r>
      <w:r w:rsidRPr="008A4EF5">
        <w:rPr>
          <w:rFonts w:asciiTheme="minorHAnsi" w:eastAsia="Times New Roman" w:hAnsiTheme="minorHAnsi" w:cs="Consolas"/>
          <w:szCs w:val="18"/>
        </w:rPr>
        <w:t>_obj;</w:t>
      </w:r>
    </w:p>
    <w:p w14:paraId="6142639A" w14:textId="77777777" w:rsidR="008A4EF5" w:rsidRDefault="008A4EF5" w:rsidP="007F5721">
      <w:pPr>
        <w:spacing w:after="0"/>
        <w:ind w:left="1008"/>
        <w:rPr>
          <w:rFonts w:asciiTheme="minorHAnsi" w:eastAsia="Times New Roman" w:hAnsiTheme="minorHAnsi" w:cs="Consolas"/>
          <w:szCs w:val="18"/>
        </w:rPr>
      </w:pPr>
    </w:p>
    <w:p w14:paraId="4AF3F14C" w14:textId="0F117C0B" w:rsidR="008A4EF5" w:rsidRPr="008A4EF5" w:rsidDel="00CE03F5" w:rsidRDefault="008A4EF5" w:rsidP="007F5721">
      <w:pPr>
        <w:spacing w:after="0"/>
        <w:ind w:left="1440"/>
        <w:rPr>
          <w:del w:id="97" w:author="Mickey  Spiegel" w:date="2019-05-01T15:46:00Z"/>
          <w:rFonts w:asciiTheme="minorHAnsi" w:eastAsia="Times New Roman" w:hAnsiTheme="minorHAnsi" w:cs="Consolas"/>
          <w:szCs w:val="18"/>
        </w:rPr>
      </w:pPr>
      <w:del w:id="98" w:author="Mickey  Spiegel" w:date="2019-05-01T15:46:00Z">
        <w:r w:rsidDel="00CE03F5">
          <w:rPr>
            <w:rFonts w:asciiTheme="minorHAnsi" w:eastAsia="Times New Roman" w:hAnsiTheme="minorHAnsi" w:cs="Consolas"/>
            <w:szCs w:val="18"/>
          </w:rPr>
          <w:delText>sai_attr_list[2].id = SAI_TAM_ATTR_OBJECTS</w:delText>
        </w:r>
        <w:r w:rsidRPr="008A4EF5" w:rsidDel="00CE03F5">
          <w:rPr>
            <w:rFonts w:asciiTheme="minorHAnsi" w:eastAsia="Times New Roman" w:hAnsiTheme="minorHAnsi" w:cs="Consolas"/>
            <w:szCs w:val="18"/>
          </w:rPr>
          <w:delText>_LIST;</w:delText>
        </w:r>
      </w:del>
    </w:p>
    <w:p w14:paraId="0B7CCF19" w14:textId="3F409282" w:rsidR="008A4EF5" w:rsidRPr="008A4EF5" w:rsidDel="00CE03F5" w:rsidRDefault="008A4EF5" w:rsidP="007F5721">
      <w:pPr>
        <w:spacing w:after="0"/>
        <w:ind w:left="1440"/>
        <w:rPr>
          <w:del w:id="99" w:author="Mickey  Spiegel" w:date="2019-05-01T15:46:00Z"/>
          <w:rFonts w:asciiTheme="minorHAnsi" w:eastAsia="Times New Roman" w:hAnsiTheme="minorHAnsi" w:cs="Consolas"/>
          <w:szCs w:val="18"/>
        </w:rPr>
      </w:pPr>
      <w:del w:id="100" w:author="Mickey  Spiegel" w:date="2019-05-01T15:46:00Z">
        <w:r w:rsidRPr="008A4EF5" w:rsidDel="00CE03F5">
          <w:rPr>
            <w:rFonts w:asciiTheme="minorHAnsi" w:eastAsia="Times New Roman" w:hAnsiTheme="minorHAnsi" w:cs="Consolas"/>
            <w:szCs w:val="18"/>
          </w:rPr>
          <w:delText>sai_attr</w:delText>
        </w:r>
        <w:r w:rsidR="00CB322B" w:rsidDel="00CE03F5">
          <w:rPr>
            <w:rFonts w:asciiTheme="minorHAnsi" w:eastAsia="Times New Roman" w:hAnsiTheme="minorHAnsi" w:cs="Consolas"/>
            <w:szCs w:val="18"/>
          </w:rPr>
          <w:delText>_list[2].value.objlist.count = 1</w:delText>
        </w:r>
        <w:r w:rsidRPr="008A4EF5" w:rsidDel="00CE03F5">
          <w:rPr>
            <w:rFonts w:asciiTheme="minorHAnsi" w:eastAsia="Times New Roman" w:hAnsiTheme="minorHAnsi" w:cs="Consolas"/>
            <w:szCs w:val="18"/>
          </w:rPr>
          <w:delText>;</w:delText>
        </w:r>
      </w:del>
    </w:p>
    <w:p w14:paraId="4E21A76E" w14:textId="72371768" w:rsidR="008A4EF5" w:rsidDel="00CE03F5" w:rsidRDefault="008A4EF5" w:rsidP="007F5721">
      <w:pPr>
        <w:spacing w:after="0"/>
        <w:ind w:left="1440"/>
        <w:rPr>
          <w:del w:id="101" w:author="Mickey  Spiegel" w:date="2019-05-01T15:46:00Z"/>
          <w:rFonts w:asciiTheme="minorHAnsi" w:eastAsia="Times New Roman" w:hAnsiTheme="minorHAnsi" w:cs="Consolas"/>
          <w:szCs w:val="18"/>
        </w:rPr>
      </w:pPr>
      <w:del w:id="102" w:author="Mickey  Spiegel" w:date="2019-05-01T15:46:00Z">
        <w:r w:rsidDel="00CE03F5">
          <w:rPr>
            <w:rFonts w:asciiTheme="minorHAnsi" w:eastAsia="Times New Roman" w:hAnsiTheme="minorHAnsi" w:cs="Consolas"/>
            <w:szCs w:val="18"/>
          </w:rPr>
          <w:delText>sai_attr_list[2</w:delText>
        </w:r>
        <w:r w:rsidRPr="008A4EF5" w:rsidDel="00CE03F5">
          <w:rPr>
            <w:rFonts w:asciiTheme="minorHAnsi" w:eastAsia="Times New Roman" w:hAnsiTheme="minorHAnsi" w:cs="Consolas"/>
            <w:szCs w:val="18"/>
          </w:rPr>
          <w:delText xml:space="preserve">].value.objlist.list[0] = </w:delText>
        </w:r>
        <w:r w:rsidR="00CB322B" w:rsidRPr="008A4EF5" w:rsidDel="00CE03F5">
          <w:rPr>
            <w:rFonts w:asciiTheme="minorHAnsi" w:eastAsia="Times New Roman" w:hAnsiTheme="minorHAnsi" w:cs="Consolas"/>
            <w:szCs w:val="18"/>
          </w:rPr>
          <w:delText>sai_tam_telemetry_obj</w:delText>
        </w:r>
        <w:r w:rsidRPr="008A4EF5" w:rsidDel="00CE03F5">
          <w:rPr>
            <w:rFonts w:asciiTheme="minorHAnsi" w:eastAsia="Times New Roman" w:hAnsiTheme="minorHAnsi" w:cs="Consolas"/>
            <w:szCs w:val="18"/>
          </w:rPr>
          <w:delText>;</w:delText>
        </w:r>
      </w:del>
    </w:p>
    <w:p w14:paraId="7C210D62" w14:textId="4689E85E" w:rsidR="008A4EF5" w:rsidDel="00CE03F5" w:rsidRDefault="008A4EF5" w:rsidP="007F5721">
      <w:pPr>
        <w:spacing w:after="0"/>
        <w:ind w:left="1008"/>
        <w:rPr>
          <w:del w:id="103" w:author="Mickey  Spiegel" w:date="2019-05-01T15:46:00Z"/>
          <w:rFonts w:asciiTheme="minorHAnsi" w:eastAsia="Times New Roman" w:hAnsiTheme="minorHAnsi" w:cs="Consolas"/>
          <w:szCs w:val="18"/>
        </w:rPr>
      </w:pPr>
    </w:p>
    <w:p w14:paraId="1B0B746C" w14:textId="33A44B2C" w:rsidR="008A4EF5" w:rsidRP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w:t>
      </w:r>
      <w:ins w:id="104" w:author="Mickey  Spiegel" w:date="2019-05-01T15:46:00Z">
        <w:r w:rsidR="00CE03F5">
          <w:rPr>
            <w:rFonts w:asciiTheme="minorHAnsi" w:eastAsia="Times New Roman" w:hAnsiTheme="minorHAnsi" w:cs="Consolas"/>
            <w:szCs w:val="18"/>
          </w:rPr>
          <w:t>2</w:t>
        </w:r>
      </w:ins>
      <w:del w:id="105" w:author="Mickey  Spiegel" w:date="2019-05-01T15:46:00Z">
        <w:r w:rsidDel="00CE03F5">
          <w:rPr>
            <w:rFonts w:asciiTheme="minorHAnsi" w:eastAsia="Times New Roman" w:hAnsiTheme="minorHAnsi" w:cs="Consolas"/>
            <w:szCs w:val="18"/>
          </w:rPr>
          <w:delText>3</w:delText>
        </w:r>
      </w:del>
      <w:r>
        <w:rPr>
          <w:rFonts w:asciiTheme="minorHAnsi" w:eastAsia="Times New Roman" w:hAnsiTheme="minorHAnsi" w:cs="Consolas"/>
          <w:szCs w:val="18"/>
        </w:rPr>
        <w:t xml:space="preserve">].id = </w:t>
      </w:r>
      <w:r w:rsidRPr="008A4EF5">
        <w:rPr>
          <w:rFonts w:asciiTheme="minorHAnsi" w:hAnsiTheme="minorHAnsi" w:cs="Menlo"/>
          <w:szCs w:val="18"/>
          <w:lang w:val="en-US" w:bidi="ar-SA"/>
        </w:rPr>
        <w:t>SAI_TAM_ATTR_TAM_BIND_POINT_TYPE_LIST</w:t>
      </w:r>
      <w:r w:rsidRPr="008A4EF5">
        <w:rPr>
          <w:rFonts w:asciiTheme="minorHAnsi" w:eastAsia="Times New Roman" w:hAnsiTheme="minorHAnsi" w:cs="Consolas"/>
          <w:szCs w:val="18"/>
        </w:rPr>
        <w:t>;</w:t>
      </w:r>
    </w:p>
    <w:p w14:paraId="217E049D" w14:textId="40E4957A"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w:t>
      </w:r>
      <w:ins w:id="106" w:author="Mickey  Spiegel" w:date="2019-05-01T15:46:00Z">
        <w:r w:rsidR="00CE03F5">
          <w:rPr>
            <w:rFonts w:asciiTheme="minorHAnsi" w:eastAsia="Times New Roman" w:hAnsiTheme="minorHAnsi" w:cs="Consolas"/>
            <w:szCs w:val="18"/>
          </w:rPr>
          <w:t>2</w:t>
        </w:r>
      </w:ins>
      <w:del w:id="107" w:author="Mickey  Spiegel" w:date="2019-05-01T15:46:00Z">
        <w:r w:rsidDel="00CE03F5">
          <w:rPr>
            <w:rFonts w:asciiTheme="minorHAnsi" w:eastAsia="Times New Roman" w:hAnsiTheme="minorHAnsi" w:cs="Consolas"/>
            <w:szCs w:val="18"/>
          </w:rPr>
          <w:delText>3</w:delText>
        </w:r>
      </w:del>
      <w:r>
        <w:rPr>
          <w:rFonts w:asciiTheme="minorHAnsi" w:eastAsia="Times New Roman" w:hAnsiTheme="minorHAnsi" w:cs="Consolas"/>
          <w:szCs w:val="18"/>
        </w:rPr>
        <w:t>].</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3</w:t>
      </w:r>
      <w:r w:rsidRPr="008A4EF5">
        <w:rPr>
          <w:rFonts w:asciiTheme="minorHAnsi" w:eastAsia="Times New Roman" w:hAnsiTheme="minorHAnsi" w:cs="Consolas"/>
          <w:szCs w:val="18"/>
        </w:rPr>
        <w:t>;</w:t>
      </w:r>
    </w:p>
    <w:p w14:paraId="7A83C968" w14:textId="07CD86E7"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w:t>
      </w:r>
      <w:ins w:id="108" w:author="Mickey  Spiegel" w:date="2019-05-01T15:46:00Z">
        <w:r w:rsidR="00CE03F5">
          <w:rPr>
            <w:rFonts w:asciiTheme="minorHAnsi" w:eastAsia="Times New Roman" w:hAnsiTheme="minorHAnsi" w:cs="Consolas"/>
            <w:szCs w:val="18"/>
          </w:rPr>
          <w:t>2</w:t>
        </w:r>
      </w:ins>
      <w:del w:id="109" w:author="Mickey  Spiegel" w:date="2019-05-01T15:46:00Z">
        <w:r w:rsidDel="00CE03F5">
          <w:rPr>
            <w:rFonts w:asciiTheme="minorHAnsi" w:eastAsia="Times New Roman" w:hAnsiTheme="minorHAnsi" w:cs="Consolas"/>
            <w:szCs w:val="18"/>
          </w:rPr>
          <w:delText>3</w:delText>
        </w:r>
      </w:del>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r w:rsidRPr="008A4EF5">
        <w:rPr>
          <w:rFonts w:asciiTheme="minorHAnsi" w:hAnsiTheme="minorHAnsi" w:cs="Menlo"/>
          <w:szCs w:val="18"/>
          <w:lang w:val="en-US" w:bidi="ar-SA"/>
        </w:rPr>
        <w:t>SAI_</w:t>
      </w:r>
      <w:ins w:id="110" w:author="Mickey  Spiegel" w:date="2019-05-01T16:08:00Z">
        <w:r w:rsidR="00800CA3">
          <w:rPr>
            <w:rFonts w:asciiTheme="minorHAnsi" w:hAnsiTheme="minorHAnsi" w:cs="Menlo"/>
            <w:szCs w:val="18"/>
            <w:lang w:val="en-US" w:bidi="ar-SA"/>
          </w:rPr>
          <w:t>TAM</w:t>
        </w:r>
      </w:ins>
      <w:del w:id="111" w:author="Mickey  Spiegel" w:date="2019-05-01T16:08:00Z">
        <w:r w:rsidRPr="008A4EF5" w:rsidDel="00800CA3">
          <w:rPr>
            <w:rFonts w:asciiTheme="minorHAnsi" w:hAnsiTheme="minorHAnsi" w:cs="Menlo"/>
            <w:szCs w:val="18"/>
            <w:lang w:val="en-US" w:bidi="ar-SA"/>
          </w:rPr>
          <w:delText>ACL</w:delText>
        </w:r>
      </w:del>
      <w:r w:rsidRPr="008A4EF5">
        <w:rPr>
          <w:rFonts w:asciiTheme="minorHAnsi" w:hAnsiTheme="minorHAnsi" w:cs="Menlo"/>
          <w:szCs w:val="18"/>
          <w:lang w:val="en-US" w:bidi="ar-SA"/>
        </w:rPr>
        <w:t>_BIND_POINT_TYPE_PORT</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2CD29AD6" w14:textId="72BCF2F4"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w:t>
      </w:r>
      <w:ins w:id="112" w:author="Mickey  Spiegel" w:date="2019-05-01T15:46:00Z">
        <w:r w:rsidR="00CE03F5">
          <w:rPr>
            <w:rFonts w:asciiTheme="minorHAnsi" w:eastAsia="Times New Roman" w:hAnsiTheme="minorHAnsi" w:cs="Consolas"/>
            <w:szCs w:val="18"/>
          </w:rPr>
          <w:t>2</w:t>
        </w:r>
      </w:ins>
      <w:del w:id="113" w:author="Mickey  Spiegel" w:date="2019-05-01T15:46:00Z">
        <w:r w:rsidDel="00CE03F5">
          <w:rPr>
            <w:rFonts w:asciiTheme="minorHAnsi" w:eastAsia="Times New Roman" w:hAnsiTheme="minorHAnsi" w:cs="Consolas"/>
            <w:szCs w:val="18"/>
          </w:rPr>
          <w:delText>3</w:delText>
        </w:r>
      </w:del>
      <w:r>
        <w:rPr>
          <w:rFonts w:asciiTheme="minorHAnsi" w:eastAsia="Times New Roman" w:hAnsiTheme="minorHAnsi" w:cs="Consolas"/>
          <w:szCs w:val="18"/>
        </w:rPr>
        <w:t>].</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w:t>
      </w:r>
      <w:ins w:id="114" w:author="Mickey  Spiegel" w:date="2019-05-01T16:08:00Z">
        <w:r w:rsidR="00800CA3">
          <w:rPr>
            <w:rFonts w:asciiTheme="minorHAnsi" w:hAnsiTheme="minorHAnsi" w:cs="Menlo"/>
            <w:szCs w:val="18"/>
            <w:lang w:val="en-US" w:bidi="ar-SA"/>
          </w:rPr>
          <w:t>TAM</w:t>
        </w:r>
      </w:ins>
      <w:del w:id="115" w:author="Mickey  Spiegel" w:date="2019-05-01T16:08:00Z">
        <w:r w:rsidRPr="008A4EF5" w:rsidDel="00800CA3">
          <w:rPr>
            <w:rFonts w:asciiTheme="minorHAnsi" w:hAnsiTheme="minorHAnsi" w:cs="Menlo"/>
            <w:szCs w:val="18"/>
            <w:lang w:val="en-US" w:bidi="ar-SA"/>
          </w:rPr>
          <w:delText>ACL</w:delText>
        </w:r>
      </w:del>
      <w:r w:rsidRPr="008A4EF5">
        <w:rPr>
          <w:rFonts w:asciiTheme="minorHAnsi" w:hAnsiTheme="minorHAnsi" w:cs="Menlo"/>
          <w:szCs w:val="18"/>
          <w:lang w:val="en-US" w:bidi="ar-SA"/>
        </w:rPr>
        <w:t>_BIND_POINT_TYPE_</w:t>
      </w:r>
      <w:r>
        <w:rPr>
          <w:rFonts w:asciiTheme="minorHAnsi" w:hAnsiTheme="minorHAnsi" w:cs="Menlo"/>
          <w:szCs w:val="18"/>
          <w:lang w:val="en-US" w:bidi="ar-SA"/>
        </w:rPr>
        <w:t>VLAN</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268AC78E" w14:textId="55C16CD5"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w:t>
      </w:r>
      <w:ins w:id="116" w:author="Mickey  Spiegel" w:date="2019-05-01T15:46:00Z">
        <w:r w:rsidR="00CE03F5">
          <w:rPr>
            <w:rFonts w:asciiTheme="minorHAnsi" w:eastAsia="Times New Roman" w:hAnsiTheme="minorHAnsi" w:cs="Consolas"/>
            <w:szCs w:val="18"/>
          </w:rPr>
          <w:t>2</w:t>
        </w:r>
      </w:ins>
      <w:del w:id="117" w:author="Mickey  Spiegel" w:date="2019-05-01T15:46:00Z">
        <w:r w:rsidDel="00CE03F5">
          <w:rPr>
            <w:rFonts w:asciiTheme="minorHAnsi" w:eastAsia="Times New Roman" w:hAnsiTheme="minorHAnsi" w:cs="Consolas"/>
            <w:szCs w:val="18"/>
          </w:rPr>
          <w:delText>3</w:delText>
        </w:r>
      </w:del>
      <w:r>
        <w:rPr>
          <w:rFonts w:asciiTheme="minorHAnsi" w:eastAsia="Times New Roman" w:hAnsiTheme="minorHAnsi" w:cs="Consolas"/>
          <w:szCs w:val="18"/>
        </w:rPr>
        <w:t>].</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w:t>
      </w:r>
      <w:ins w:id="118" w:author="Mickey  Spiegel" w:date="2019-05-01T16:08:00Z">
        <w:r w:rsidR="00800CA3">
          <w:rPr>
            <w:rFonts w:asciiTheme="minorHAnsi" w:hAnsiTheme="minorHAnsi" w:cs="Menlo"/>
            <w:szCs w:val="18"/>
            <w:lang w:val="en-US" w:bidi="ar-SA"/>
          </w:rPr>
          <w:t>TAM</w:t>
        </w:r>
      </w:ins>
      <w:del w:id="119" w:author="Mickey  Spiegel" w:date="2019-05-01T16:08:00Z">
        <w:r w:rsidRPr="008A4EF5" w:rsidDel="00800CA3">
          <w:rPr>
            <w:rFonts w:asciiTheme="minorHAnsi" w:hAnsiTheme="minorHAnsi" w:cs="Menlo"/>
            <w:szCs w:val="18"/>
            <w:lang w:val="en-US" w:bidi="ar-SA"/>
          </w:rPr>
          <w:delText>ACL</w:delText>
        </w:r>
      </w:del>
      <w:r w:rsidRPr="008A4EF5">
        <w:rPr>
          <w:rFonts w:asciiTheme="minorHAnsi" w:hAnsiTheme="minorHAnsi" w:cs="Menlo"/>
          <w:szCs w:val="18"/>
          <w:lang w:val="en-US" w:bidi="ar-SA"/>
        </w:rPr>
        <w:t>_BIND_POINT_TYPE_</w:t>
      </w:r>
      <w:r>
        <w:rPr>
          <w:rFonts w:asciiTheme="minorHAnsi" w:hAnsiTheme="minorHAnsi" w:cs="Menlo"/>
          <w:szCs w:val="18"/>
          <w:lang w:val="en-US" w:bidi="ar-SA"/>
        </w:rPr>
        <w:t>QUEUE</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351654D3" w14:textId="77777777" w:rsidR="008A4EF5" w:rsidRDefault="008A4EF5" w:rsidP="007F5721">
      <w:pPr>
        <w:spacing w:after="0"/>
        <w:ind w:left="1440"/>
        <w:rPr>
          <w:rFonts w:ascii="Menlo" w:hAnsi="Menlo" w:cs="Menlo"/>
          <w:lang w:val="en-US" w:bidi="ar-SA"/>
        </w:rPr>
      </w:pPr>
    </w:p>
    <w:p w14:paraId="34C0EC02" w14:textId="76BA7E59" w:rsidR="00AE3359" w:rsidRDefault="00AE3359"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w:t>
      </w:r>
      <w:ins w:id="120" w:author="Mickey  Spiegel" w:date="2019-05-01T15:46:00Z">
        <w:r w:rsidR="00CE03F5">
          <w:rPr>
            <w:rFonts w:asciiTheme="minorHAnsi" w:eastAsia="Times New Roman" w:hAnsiTheme="minorHAnsi" w:cs="Consolas"/>
            <w:szCs w:val="18"/>
          </w:rPr>
          <w:t>3</w:t>
        </w:r>
      </w:ins>
      <w:del w:id="121" w:author="Mickey  Spiegel" w:date="2019-05-01T15:46:00Z">
        <w:r w:rsidDel="00CE03F5">
          <w:rPr>
            <w:rFonts w:asciiTheme="minorHAnsi" w:eastAsia="Times New Roman" w:hAnsiTheme="minorHAnsi" w:cs="Consolas"/>
            <w:szCs w:val="18"/>
          </w:rPr>
          <w:delText>4</w:delText>
        </w:r>
      </w:del>
      <w:r>
        <w:rPr>
          <w:rFonts w:asciiTheme="minorHAnsi" w:eastAsia="Times New Roman" w:hAnsiTheme="minorHAnsi" w:cs="Consolas"/>
          <w:szCs w:val="18"/>
        </w:rPr>
        <w:t>;</w:t>
      </w:r>
    </w:p>
    <w:p w14:paraId="682ADBE5" w14:textId="77777777" w:rsidR="008A4EF5" w:rsidRPr="008A4EF5" w:rsidRDefault="00CB322B"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w:t>
      </w:r>
      <w:r w:rsidR="008A4EF5" w:rsidRPr="007F5721">
        <w:rPr>
          <w:rFonts w:asciiTheme="minorHAnsi" w:eastAsia="Times New Roman" w:hAnsiTheme="minorHAnsi" w:cs="Consolas"/>
          <w:b/>
          <w:szCs w:val="18"/>
        </w:rPr>
        <w:t>_fn</w:t>
      </w:r>
      <w:proofErr w:type="spellEnd"/>
      <w:r w:rsidR="008A4EF5" w:rsidRPr="008A4EF5">
        <w:rPr>
          <w:rFonts w:asciiTheme="minorHAnsi" w:eastAsia="Times New Roman" w:hAnsiTheme="minorHAnsi" w:cs="Consolas"/>
          <w:szCs w:val="18"/>
        </w:rPr>
        <w:t>(</w:t>
      </w:r>
    </w:p>
    <w:p w14:paraId="4F42D1DB" w14:textId="77777777" w:rsidR="008A4EF5" w:rsidRPr="008A4EF5" w:rsidRDefault="008A4EF5" w:rsidP="007F5721">
      <w:pPr>
        <w:spacing w:after="0"/>
        <w:ind w:left="216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14:paraId="5179AD74" w14:textId="77777777" w:rsidR="008A4EF5" w:rsidRP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44000E63" w14:textId="77777777" w:rsidR="008A4EF5" w:rsidRP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5134BE3C" w14:textId="77777777" w:rsid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6F72EE91" w14:textId="77777777" w:rsidR="008A4EF5" w:rsidRDefault="008A4EF5" w:rsidP="007F5721">
      <w:pPr>
        <w:spacing w:after="0"/>
        <w:ind w:left="1440"/>
        <w:rPr>
          <w:rFonts w:asciiTheme="minorHAnsi" w:eastAsia="Times New Roman" w:hAnsiTheme="minorHAnsi" w:cs="Consolas"/>
          <w:szCs w:val="18"/>
        </w:rPr>
      </w:pPr>
    </w:p>
    <w:p w14:paraId="27372AA9" w14:textId="77777777" w:rsidR="008A4EF5"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2: Bind it to queue object</w:t>
      </w:r>
      <w:r w:rsidRPr="008A4EF5">
        <w:rPr>
          <w:rFonts w:asciiTheme="minorHAnsi" w:eastAsia="Times New Roman" w:hAnsiTheme="minorHAnsi" w:cs="Consolas"/>
          <w:b/>
          <w:i/>
          <w:szCs w:val="18"/>
        </w:rPr>
        <w:t xml:space="preserve"> </w:t>
      </w:r>
    </w:p>
    <w:p w14:paraId="0A6C6426" w14:textId="77777777"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7B4AB59B" w14:textId="77777777" w:rsid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SAI_QUEUE_ATTR_TYPE</w:t>
      </w:r>
      <w:r w:rsidRPr="008A4EF5">
        <w:rPr>
          <w:rFonts w:asciiTheme="minorHAnsi" w:eastAsia="Times New Roman" w:hAnsiTheme="minorHAnsi" w:cs="Consolas"/>
          <w:szCs w:val="18"/>
        </w:rPr>
        <w:t>;</w:t>
      </w:r>
    </w:p>
    <w:p w14:paraId="78F88E5E" w14:textId="425B6797" w:rsidR="00BE3E76" w:rsidRPr="00BE3E76" w:rsidRDefault="00CE03F5" w:rsidP="00BE3E76">
      <w:pPr>
        <w:spacing w:after="0"/>
        <w:ind w:left="1440"/>
        <w:rPr>
          <w:ins w:id="122" w:author="Mickey  Spiegel" w:date="2019-05-01T15:47:00Z"/>
          <w:rFonts w:asciiTheme="minorHAnsi" w:eastAsia="Times New Roman" w:hAnsiTheme="minorHAnsi" w:cs="Consolas"/>
          <w:szCs w:val="18"/>
        </w:rPr>
      </w:pPr>
      <w:proofErr w:type="spellStart"/>
      <w:ins w:id="123" w:author="Mickey  Spiegel" w:date="2019-05-01T15:47:00Z">
        <w:r>
          <w:rPr>
            <w:rFonts w:asciiTheme="minorHAnsi" w:eastAsia="Times New Roman" w:hAnsiTheme="minorHAnsi" w:cs="Consolas"/>
            <w:szCs w:val="18"/>
          </w:rPr>
          <w:t>sai_attr_list</w:t>
        </w:r>
        <w:proofErr w:type="spellEnd"/>
        <w:r>
          <w:rPr>
            <w:rFonts w:asciiTheme="minorHAnsi" w:eastAsia="Times New Roman" w:hAnsiTheme="minorHAnsi" w:cs="Consolas"/>
            <w:szCs w:val="18"/>
          </w:rPr>
          <w:t>[0].value.</w:t>
        </w:r>
      </w:ins>
      <w:ins w:id="124" w:author="Mickey  Spiegel" w:date="2019-05-01T15:49:00Z">
        <w:r w:rsidR="00BE3E76">
          <w:rPr>
            <w:rFonts w:asciiTheme="minorHAnsi" w:eastAsia="Times New Roman" w:hAnsiTheme="minorHAnsi" w:cs="Consolas"/>
            <w:szCs w:val="18"/>
          </w:rPr>
          <w:t>s32 = SAI_QUEUE_TYPE_ALL;</w:t>
        </w:r>
      </w:ins>
    </w:p>
    <w:p w14:paraId="47A1E997" w14:textId="77777777" w:rsidR="00BE3E76" w:rsidRDefault="00BE3E76" w:rsidP="007F5721">
      <w:pPr>
        <w:spacing w:after="0"/>
        <w:ind w:left="1440"/>
        <w:rPr>
          <w:ins w:id="125" w:author="Mickey  Spiegel" w:date="2019-05-01T15:50:00Z"/>
          <w:rFonts w:asciiTheme="minorHAnsi" w:eastAsia="Times New Roman" w:hAnsiTheme="minorHAnsi" w:cs="Consolas"/>
          <w:szCs w:val="18"/>
        </w:rPr>
      </w:pPr>
    </w:p>
    <w:p w14:paraId="298B289D" w14:textId="6374D814" w:rsidR="00BE3E76" w:rsidRDefault="00BE3E76" w:rsidP="007F5721">
      <w:pPr>
        <w:spacing w:after="0"/>
        <w:ind w:left="1440"/>
        <w:rPr>
          <w:ins w:id="126" w:author="Mickey  Spiegel" w:date="2019-05-01T15:50:00Z"/>
          <w:rFonts w:asciiTheme="minorHAnsi" w:eastAsia="Times New Roman" w:hAnsiTheme="minorHAnsi" w:cs="Consolas"/>
          <w:szCs w:val="18"/>
        </w:rPr>
      </w:pPr>
      <w:proofErr w:type="spellStart"/>
      <w:ins w:id="127" w:author="Mickey  Spiegel" w:date="2019-05-01T15:50:00Z">
        <w:r>
          <w:rPr>
            <w:rFonts w:asciiTheme="minorHAnsi" w:eastAsia="Times New Roman" w:hAnsiTheme="minorHAnsi" w:cs="Consolas"/>
            <w:szCs w:val="18"/>
          </w:rPr>
          <w:t>sai_attr_list</w:t>
        </w:r>
        <w:proofErr w:type="spellEnd"/>
        <w:r>
          <w:rPr>
            <w:rFonts w:asciiTheme="minorHAnsi" w:eastAsia="Times New Roman" w:hAnsiTheme="minorHAnsi" w:cs="Consolas"/>
            <w:szCs w:val="18"/>
          </w:rPr>
          <w:t xml:space="preserve">[1].id = </w:t>
        </w:r>
      </w:ins>
      <w:ins w:id="128" w:author="Mickey  Spiegel" w:date="2019-05-01T15:51:00Z">
        <w:r w:rsidR="004063EE">
          <w:rPr>
            <w:rFonts w:asciiTheme="minorHAnsi" w:eastAsia="Times New Roman" w:hAnsiTheme="minorHAnsi" w:cs="Consolas"/>
            <w:szCs w:val="18"/>
          </w:rPr>
          <w:t>SAI_QUEUE_ATTR_TAM_OBJECT;</w:t>
        </w:r>
      </w:ins>
    </w:p>
    <w:p w14:paraId="7C25F729" w14:textId="14927573"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w:t>
      </w:r>
      <w:ins w:id="129" w:author="Mickey  Spiegel" w:date="2019-05-01T15:51:00Z">
        <w:r w:rsidR="004063EE">
          <w:rPr>
            <w:rFonts w:asciiTheme="minorHAnsi" w:eastAsia="Times New Roman" w:hAnsiTheme="minorHAnsi" w:cs="Consolas"/>
            <w:szCs w:val="18"/>
          </w:rPr>
          <w:t>1</w:t>
        </w:r>
      </w:ins>
      <w:del w:id="130" w:author="Mickey  Spiegel" w:date="2019-05-01T15:51:00Z">
        <w:r w:rsidDel="004063EE">
          <w:rPr>
            <w:rFonts w:asciiTheme="minorHAnsi" w:eastAsia="Times New Roman" w:hAnsiTheme="minorHAnsi" w:cs="Consolas"/>
            <w:szCs w:val="18"/>
          </w:rPr>
          <w:delText>0</w:delText>
        </w:r>
      </w:del>
      <w:r>
        <w:rPr>
          <w:rFonts w:asciiTheme="minorHAnsi" w:eastAsia="Times New Roman" w:hAnsiTheme="minorHAnsi" w:cs="Consolas"/>
          <w:szCs w:val="18"/>
        </w:rPr>
        <w:t>].</w:t>
      </w:r>
      <w:proofErr w:type="spellStart"/>
      <w:r>
        <w:rPr>
          <w:rFonts w:asciiTheme="minorHAnsi" w:eastAsia="Times New Roman" w:hAnsiTheme="minorHAnsi" w:cs="Consolas"/>
          <w:szCs w:val="18"/>
        </w:rPr>
        <w:t>value.oid</w:t>
      </w:r>
      <w:proofErr w:type="spellEnd"/>
      <w:r>
        <w:rPr>
          <w:rFonts w:asciiTheme="minorHAnsi" w:eastAsia="Times New Roman" w:hAnsiTheme="minorHAnsi" w:cs="Consolas"/>
          <w:szCs w:val="18"/>
        </w:rPr>
        <w:t xml:space="preserve"> = </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14:paraId="5787E9D6" w14:textId="77777777" w:rsidR="008A4EF5" w:rsidRDefault="008A4EF5"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w:t>
      </w:r>
    </w:p>
    <w:p w14:paraId="1422A005" w14:textId="77777777" w:rsidR="008A4EF5" w:rsidRPr="008A4EF5" w:rsidRDefault="008A4EF5"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sai_create_queue_fn</w:t>
      </w:r>
      <w:proofErr w:type="spellEnd"/>
      <w:r w:rsidRPr="008A4EF5">
        <w:rPr>
          <w:rFonts w:asciiTheme="minorHAnsi" w:eastAsia="Times New Roman" w:hAnsiTheme="minorHAnsi" w:cs="Consolas"/>
          <w:szCs w:val="18"/>
        </w:rPr>
        <w:t>(</w:t>
      </w:r>
    </w:p>
    <w:p w14:paraId="0F619B2A" w14:textId="77777777" w:rsidR="008A4EF5" w:rsidRPr="008A4EF5" w:rsidRDefault="008A4EF5" w:rsidP="007F5721">
      <w:pPr>
        <w:spacing w:after="0"/>
        <w:ind w:left="216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sai_queue</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14:paraId="2E8A4857" w14:textId="77777777" w:rsidR="008A4EF5" w:rsidRP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0A060049" w14:textId="77777777" w:rsidR="008A4EF5" w:rsidRP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2345995C" w14:textId="77777777" w:rsidR="008A4EF5" w:rsidRDefault="008A4EF5" w:rsidP="00CB49BF">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51B06BC2" w14:textId="77777777" w:rsidR="004063EE" w:rsidRDefault="004063EE" w:rsidP="00CB49BF">
      <w:pPr>
        <w:ind w:left="720"/>
        <w:rPr>
          <w:ins w:id="131" w:author="Mickey  Spiegel" w:date="2019-05-01T15:51:00Z"/>
        </w:rPr>
      </w:pPr>
    </w:p>
    <w:p w14:paraId="401911AC" w14:textId="77777777" w:rsidR="00CB322B" w:rsidRDefault="00CB322B" w:rsidP="00CB49BF">
      <w:pPr>
        <w:ind w:left="720"/>
      </w:pPr>
      <w:r w:rsidRPr="00CB322B">
        <w:t>This will conclude the creation of a TAM SAI object which is responsible for managing event1, event2 and set of data attributes specified in telemetry type object.</w:t>
      </w:r>
      <w:r w:rsidR="00EE67A6">
        <w:t xml:space="preserve"> </w:t>
      </w:r>
      <w:r w:rsidR="00AE3359">
        <w:t>Telemetry</w:t>
      </w:r>
      <w:r w:rsidRPr="00CB322B">
        <w:t xml:space="preserve"> data set is specified in the </w:t>
      </w:r>
      <w:proofErr w:type="spellStart"/>
      <w:r w:rsidRPr="00CB322B">
        <w:t>protobuf</w:t>
      </w:r>
      <w:proofErr w:type="spellEnd"/>
      <w:r w:rsidRPr="00CB322B">
        <w:t xml:space="preserve"> file. Here is an example of port data set.</w:t>
      </w:r>
    </w:p>
    <w:p w14:paraId="1CC7D69E" w14:textId="77777777" w:rsidR="00572559" w:rsidRDefault="00572559" w:rsidP="00572559">
      <w:pPr>
        <w:pStyle w:val="NormalWeb"/>
        <w:rPr>
          <w:lang w:val="en-IN" w:eastAsia="en-IN" w:bidi="te-IN"/>
        </w:rPr>
      </w:pPr>
    </w:p>
    <w:p w14:paraId="39812ACA" w14:textId="77777777" w:rsidR="00572559" w:rsidRDefault="00572559" w:rsidP="00572559">
      <w:pPr>
        <w:pStyle w:val="NormalWeb"/>
        <w:rPr>
          <w:lang w:val="en-IN" w:eastAsia="en-IN" w:bidi="te-IN"/>
        </w:rPr>
      </w:pPr>
    </w:p>
    <w:p w14:paraId="2B53547C" w14:textId="77777777" w:rsidR="00572559" w:rsidRDefault="00572559" w:rsidP="00572559">
      <w:pPr>
        <w:pStyle w:val="NormalWeb"/>
        <w:rPr>
          <w:lang w:val="en-IN" w:eastAsia="en-IN" w:bidi="te-IN"/>
        </w:rPr>
      </w:pPr>
    </w:p>
    <w:p w14:paraId="36DCEF5D" w14:textId="77777777" w:rsidR="00572559" w:rsidRDefault="00572559" w:rsidP="00572559">
      <w:pPr>
        <w:pStyle w:val="NormalWeb"/>
        <w:rPr>
          <w:lang w:val="en-IN" w:eastAsia="en-IN" w:bidi="te-IN"/>
        </w:rPr>
      </w:pPr>
    </w:p>
    <w:p w14:paraId="54D7A637" w14:textId="77777777" w:rsidR="00572559" w:rsidRPr="00572559" w:rsidRDefault="00572559" w:rsidP="00572559">
      <w:pPr>
        <w:pStyle w:val="NormalWeb"/>
        <w:rPr>
          <w:lang w:val="en-IN" w:eastAsia="en-IN" w:bidi="te-IN"/>
        </w:rPr>
      </w:pPr>
    </w:p>
    <w:p w14:paraId="7010673E" w14:textId="77777777" w:rsidR="00CB322B" w:rsidRPr="00CB322B" w:rsidRDefault="00CB322B" w:rsidP="00CB322B">
      <w:pPr>
        <w:pStyle w:val="NormalWeb"/>
        <w:rPr>
          <w:rFonts w:asciiTheme="minorHAnsi" w:hAnsiTheme="minorHAnsi"/>
          <w:sz w:val="18"/>
          <w:szCs w:val="18"/>
          <w:lang w:val="en-IN" w:eastAsia="en-IN" w:bidi="te-IN"/>
        </w:rPr>
      </w:pPr>
    </w:p>
    <w:p w14:paraId="40559881" w14:textId="77777777" w:rsidR="00CB322B" w:rsidRDefault="00CB322B" w:rsidP="00CB322B">
      <w:pPr>
        <w:pStyle w:val="NormalWeb"/>
        <w:rPr>
          <w:lang w:val="en-IN" w:eastAsia="en-IN" w:bidi="te-IN"/>
        </w:rPr>
      </w:pPr>
    </w:p>
    <w:p w14:paraId="1D133695" w14:textId="1C193DBF" w:rsidR="001C56D0" w:rsidRDefault="00CB322B" w:rsidP="00033A86">
      <w:pPr>
        <w:pStyle w:val="Heading2"/>
        <w:numPr>
          <w:ilvl w:val="1"/>
          <w:numId w:val="3"/>
        </w:numPr>
        <w:ind w:hanging="576"/>
      </w:pPr>
      <w:r>
        <w:rPr>
          <w:noProof/>
          <w:lang w:val="en-US" w:eastAsia="en-US" w:bidi="ar-SA"/>
        </w:rPr>
        <mc:AlternateContent>
          <mc:Choice Requires="wps">
            <w:drawing>
              <wp:anchor distT="0" distB="0" distL="114300" distR="114300" simplePos="0" relativeHeight="251679744" behindDoc="0" locked="0" layoutInCell="1" allowOverlap="1" wp14:anchorId="1D9A35DA" wp14:editId="0F1942A6">
                <wp:simplePos x="0" y="0"/>
                <wp:positionH relativeFrom="margin">
                  <wp:align>left</wp:align>
                </wp:positionH>
                <wp:positionV relativeFrom="margin">
                  <wp:align>top</wp:align>
                </wp:positionV>
                <wp:extent cx="5876014" cy="4039263"/>
                <wp:effectExtent l="0" t="0" r="17145" b="24765"/>
                <wp:wrapSquare wrapText="bothSides"/>
                <wp:docPr id="12" name="Text Box 12"/>
                <wp:cNvGraphicFramePr/>
                <a:graphic xmlns:a="http://schemas.openxmlformats.org/drawingml/2006/main">
                  <a:graphicData uri="http://schemas.microsoft.com/office/word/2010/wordprocessingShape">
                    <wps:wsp>
                      <wps:cNvSpPr txBox="1"/>
                      <wps:spPr>
                        <a:xfrm>
                          <a:off x="0" y="0"/>
                          <a:ext cx="5876014" cy="4039263"/>
                        </a:xfrm>
                        <a:prstGeom prst="rect">
                          <a:avLst/>
                        </a:prstGeom>
                        <a:solidFill>
                          <a:schemeClr val="lt1"/>
                        </a:solidFill>
                        <a:ln w="6350">
                          <a:solidFill>
                            <a:prstClr val="black"/>
                          </a:solidFill>
                        </a:ln>
                      </wps:spPr>
                      <wps:txbx>
                        <w:txbxContent>
                          <w:p w14:paraId="55D354A5"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message </w:t>
                            </w:r>
                            <w:proofErr w:type="spellStart"/>
                            <w:r w:rsidRPr="00CB322B">
                              <w:rPr>
                                <w:rFonts w:asciiTheme="minorHAnsi" w:hAnsiTheme="minorHAnsi" w:cs="Menlo"/>
                                <w:szCs w:val="18"/>
                                <w:lang w:val="en-US" w:bidi="ar-SA"/>
                              </w:rPr>
                              <w:t>InterfaceInfos</w:t>
                            </w:r>
                            <w:proofErr w:type="spellEnd"/>
                            <w:r w:rsidRPr="00CB322B">
                              <w:rPr>
                                <w:rFonts w:asciiTheme="minorHAnsi" w:hAnsiTheme="minorHAnsi" w:cs="Menlo"/>
                                <w:szCs w:val="18"/>
                                <w:lang w:val="en-US" w:bidi="ar-SA"/>
                              </w:rPr>
                              <w:t xml:space="preserve"> {</w:t>
                            </w:r>
                          </w:p>
                          <w:p w14:paraId="27630EB7"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string if_name                = 1 [(telemetry_options).is_key = true];</w:t>
                            </w:r>
                          </w:p>
                          <w:p w14:paraId="1E3854FB"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uint64 init_time              = </w:t>
                            </w:r>
                            <w:proofErr w:type="gramStart"/>
                            <w:r w:rsidRPr="00CB322B">
                              <w:rPr>
                                <w:rFonts w:asciiTheme="minorHAnsi" w:hAnsiTheme="minorHAnsi" w:cs="Menlo"/>
                                <w:szCs w:val="18"/>
                                <w:lang w:val="en-US" w:bidi="ar-SA"/>
                              </w:rPr>
                              <w:t xml:space="preserve">2;   </w:t>
                            </w:r>
                            <w:proofErr w:type="gramEnd"/>
                            <w:r w:rsidRPr="00CB322B">
                              <w:rPr>
                                <w:rFonts w:asciiTheme="minorHAnsi" w:hAnsiTheme="minorHAnsi" w:cs="Menlo"/>
                                <w:szCs w:val="18"/>
                                <w:lang w:val="en-US" w:bidi="ar-SA"/>
                              </w:rPr>
                              <w:t xml:space="preserve">  // time when if/stats last reset</w:t>
                            </w:r>
                          </w:p>
                          <w:p w14:paraId="7220D422"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707709F8"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Internal Port ID</w:t>
                            </w:r>
                          </w:p>
                          <w:p w14:paraId="21C66568"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if_pid                 = 3;</w:t>
                            </w:r>
                          </w:p>
                          <w:p w14:paraId="532D196D"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043551DA"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SNMP Inde</w:t>
                            </w:r>
                          </w:p>
                          <w:p w14:paraId="0C91D737"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snmp_if_index          = 4;</w:t>
                            </w:r>
                          </w:p>
                          <w:p w14:paraId="51FA033D"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7F5B2614"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name of parent for lag interface, if applicable</w:t>
                            </w:r>
                          </w:p>
                          <w:p w14:paraId="66D0D52F"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parent_lag_name        = 5;</w:t>
                            </w:r>
                          </w:p>
                          <w:p w14:paraId="748F5918"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3A59D293"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stats</w:t>
                            </w:r>
                          </w:p>
                          <w:p w14:paraId="22F017C3"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ingress_</w:t>
                            </w:r>
                            <w:proofErr w:type="gramStart"/>
                            <w:r w:rsidRPr="00CB322B">
                              <w:rPr>
                                <w:rFonts w:asciiTheme="minorHAnsi" w:hAnsiTheme="minorHAnsi" w:cs="Menlo"/>
                                <w:szCs w:val="18"/>
                                <w:lang w:val="en-US" w:bidi="ar-SA"/>
                              </w:rPr>
                              <w:t>stats  =</w:t>
                            </w:r>
                            <w:proofErr w:type="gramEnd"/>
                            <w:r w:rsidRPr="00CB322B">
                              <w:rPr>
                                <w:rFonts w:asciiTheme="minorHAnsi" w:hAnsiTheme="minorHAnsi" w:cs="Menlo"/>
                                <w:szCs w:val="18"/>
                                <w:lang w:val="en-US" w:bidi="ar-SA"/>
                              </w:rPr>
                              <w:t xml:space="preserve"> 6;</w:t>
                            </w:r>
                          </w:p>
                          <w:p w14:paraId="6FCC5CD1"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0E11BAFC"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stats</w:t>
                            </w:r>
                          </w:p>
                          <w:p w14:paraId="593F0F2A"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egress_stats   = 7;</w:t>
                            </w:r>
                          </w:p>
                          <w:p w14:paraId="6335B23F"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1E03FB9F"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errors</w:t>
                            </w:r>
                          </w:p>
                          <w:p w14:paraId="19D8C959"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ingress_errors = 8;</w:t>
                            </w:r>
                          </w:p>
                          <w:p w14:paraId="2CB112DB"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202D25E4"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errors</w:t>
                            </w:r>
                          </w:p>
                          <w:p w14:paraId="7F13567E"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egress_errors = 9;</w:t>
                            </w:r>
                          </w:p>
                          <w:p w14:paraId="23EA2898"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69241CC4"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Interface administration status</w:t>
                            </w:r>
                          </w:p>
                          <w:p w14:paraId="29708B55"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if_admin_status        = 10;</w:t>
                            </w:r>
                          </w:p>
                          <w:p w14:paraId="5D9E0695" w14:textId="77777777" w:rsidR="00E2547A" w:rsidRPr="00CB322B" w:rsidRDefault="00E2547A">
                            <w:pPr>
                              <w:rPr>
                                <w:rFonts w:asciiTheme="minorHAnsi" w:hAnsiTheme="minorHAnsi"/>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9A35DA" id="Text Box 12" o:spid="_x0000_s1044" type="#_x0000_t202" style="position:absolute;left:0;text-align:left;margin-left:0;margin-top:0;width:462.7pt;height:318.05pt;z-index:251679744;visibility:visible;mso-wrap-style:square;mso-height-percent:0;mso-wrap-distance-left:9pt;mso-wrap-distance-top:0;mso-wrap-distance-right:9pt;mso-wrap-distance-bottom:0;mso-position-horizontal:left;mso-position-horizontal-relative:margin;mso-position-vertical:top;mso-position-vertical-relative:margin;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" fillcolor="white [3201]" strokeweight=".5pt">
                <v:textbox>
                  <w:txbxContent>
                    <w:p w14:paraId="55D354A5"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message </w:t>
                      </w:r>
                      <w:proofErr w:type="spellStart"/>
                      <w:r w:rsidRPr="00CB322B">
                        <w:rPr>
                          <w:rFonts w:asciiTheme="minorHAnsi" w:hAnsiTheme="minorHAnsi" w:cs="Menlo"/>
                          <w:szCs w:val="18"/>
                          <w:lang w:val="en-US" w:bidi="ar-SA"/>
                        </w:rPr>
                        <w:t>InterfaceInfos</w:t>
                      </w:r>
                      <w:proofErr w:type="spellEnd"/>
                      <w:r w:rsidRPr="00CB322B">
                        <w:rPr>
                          <w:rFonts w:asciiTheme="minorHAnsi" w:hAnsiTheme="minorHAnsi" w:cs="Menlo"/>
                          <w:szCs w:val="18"/>
                          <w:lang w:val="en-US" w:bidi="ar-SA"/>
                        </w:rPr>
                        <w:t xml:space="preserve"> {</w:t>
                      </w:r>
                    </w:p>
                    <w:p w14:paraId="27630EB7"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string if_name                = 1 [(telemetry_options).is_key = true];</w:t>
                      </w:r>
                    </w:p>
                    <w:p w14:paraId="1E3854FB"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uint64 init_time              = </w:t>
                      </w:r>
                      <w:proofErr w:type="gramStart"/>
                      <w:r w:rsidRPr="00CB322B">
                        <w:rPr>
                          <w:rFonts w:asciiTheme="minorHAnsi" w:hAnsiTheme="minorHAnsi" w:cs="Menlo"/>
                          <w:szCs w:val="18"/>
                          <w:lang w:val="en-US" w:bidi="ar-SA"/>
                        </w:rPr>
                        <w:t xml:space="preserve">2;   </w:t>
                      </w:r>
                      <w:proofErr w:type="gramEnd"/>
                      <w:r w:rsidRPr="00CB322B">
                        <w:rPr>
                          <w:rFonts w:asciiTheme="minorHAnsi" w:hAnsiTheme="minorHAnsi" w:cs="Menlo"/>
                          <w:szCs w:val="18"/>
                          <w:lang w:val="en-US" w:bidi="ar-SA"/>
                        </w:rPr>
                        <w:t xml:space="preserve">  // time when if/stats last reset</w:t>
                      </w:r>
                    </w:p>
                    <w:p w14:paraId="7220D422"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707709F8"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Internal Port ID</w:t>
                      </w:r>
                    </w:p>
                    <w:p w14:paraId="21C66568"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if_pid                 = 3;</w:t>
                      </w:r>
                    </w:p>
                    <w:p w14:paraId="532D196D"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043551DA"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SNMP Inde</w:t>
                      </w:r>
                    </w:p>
                    <w:p w14:paraId="0C91D737"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snmp_if_index          = 4;</w:t>
                      </w:r>
                    </w:p>
                    <w:p w14:paraId="51FA033D"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7F5B2614"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name of parent for lag interface, if applicable</w:t>
                      </w:r>
                    </w:p>
                    <w:p w14:paraId="66D0D52F"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parent_lag_name        = 5;</w:t>
                      </w:r>
                    </w:p>
                    <w:p w14:paraId="748F5918"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3A59D293"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stats</w:t>
                      </w:r>
                    </w:p>
                    <w:p w14:paraId="22F017C3"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ingress_</w:t>
                      </w:r>
                      <w:proofErr w:type="gramStart"/>
                      <w:r w:rsidRPr="00CB322B">
                        <w:rPr>
                          <w:rFonts w:asciiTheme="minorHAnsi" w:hAnsiTheme="minorHAnsi" w:cs="Menlo"/>
                          <w:szCs w:val="18"/>
                          <w:lang w:val="en-US" w:bidi="ar-SA"/>
                        </w:rPr>
                        <w:t>stats  =</w:t>
                      </w:r>
                      <w:proofErr w:type="gramEnd"/>
                      <w:r w:rsidRPr="00CB322B">
                        <w:rPr>
                          <w:rFonts w:asciiTheme="minorHAnsi" w:hAnsiTheme="minorHAnsi" w:cs="Menlo"/>
                          <w:szCs w:val="18"/>
                          <w:lang w:val="en-US" w:bidi="ar-SA"/>
                        </w:rPr>
                        <w:t xml:space="preserve"> 6;</w:t>
                      </w:r>
                    </w:p>
                    <w:p w14:paraId="6FCC5CD1"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0E11BAFC"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stats</w:t>
                      </w:r>
                    </w:p>
                    <w:p w14:paraId="593F0F2A"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egress_stats   = 7;</w:t>
                      </w:r>
                    </w:p>
                    <w:p w14:paraId="6335B23F"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1E03FB9F"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errors</w:t>
                      </w:r>
                    </w:p>
                    <w:p w14:paraId="19D8C959"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ingress_errors = 8;</w:t>
                      </w:r>
                    </w:p>
                    <w:p w14:paraId="2CB112DB"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202D25E4"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errors</w:t>
                      </w:r>
                    </w:p>
                    <w:p w14:paraId="7F13567E"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egress_errors = 9;</w:t>
                      </w:r>
                    </w:p>
                    <w:p w14:paraId="23EA2898"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69241CC4"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Interface administration status</w:t>
                      </w:r>
                    </w:p>
                    <w:p w14:paraId="29708B55" w14:textId="77777777" w:rsidR="00E2547A" w:rsidRPr="00CB322B" w:rsidRDefault="00E2547A"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if_admin_status        = 10;</w:t>
                      </w:r>
                    </w:p>
                    <w:p w14:paraId="5D9E0695" w14:textId="77777777" w:rsidR="00E2547A" w:rsidRPr="00CB322B" w:rsidRDefault="00E2547A">
                      <w:pPr>
                        <w:rPr>
                          <w:rFonts w:asciiTheme="minorHAnsi" w:hAnsiTheme="minorHAnsi"/>
                          <w:szCs w:val="18"/>
                        </w:rPr>
                      </w:pPr>
                    </w:p>
                  </w:txbxContent>
                </v:textbox>
                <w10:wrap type="square" anchorx="margin" anchory="margin"/>
              </v:shape>
            </w:pict>
          </mc:Fallback>
        </mc:AlternateContent>
      </w:r>
      <w:bookmarkStart w:id="132" w:name="_Toc528317647"/>
      <w:r w:rsidR="001C56D0">
        <w:t>Configuring a legacy device</w:t>
      </w:r>
      <w:bookmarkEnd w:id="132"/>
    </w:p>
    <w:p w14:paraId="0521A203" w14:textId="77777777" w:rsidR="001C56D0" w:rsidRDefault="001C56D0" w:rsidP="00CB49BF">
      <w:pPr>
        <w:rPr>
          <w:lang w:eastAsia="en-US" w:bidi="ar-SA"/>
        </w:rPr>
      </w:pPr>
      <w:r w:rsidRPr="004733B7">
        <w:rPr>
          <w:lang w:eastAsia="en-US" w:bidi="ar-SA"/>
        </w:rPr>
        <w:t>Telemetry is configured at the switch level. The collector, collection interval, telemetry type, report and objects (selected from a list) are configured. Data encoding and transport protocol is not user configurable. The telemetry packets are sent (vis the data plane) to the collector. Vendor specific collector application decodes the payload and parses out the telemetry objects/data for consumption.</w:t>
      </w:r>
    </w:p>
    <w:p w14:paraId="7651032F" w14:textId="77777777" w:rsidR="00572559" w:rsidRDefault="00572559" w:rsidP="00CB49BF">
      <w:pPr>
        <w:spacing w:after="0"/>
        <w:ind w:left="288"/>
        <w:rPr>
          <w:b/>
          <w:lang w:eastAsia="en-US" w:bidi="ar-SA"/>
        </w:rPr>
      </w:pPr>
    </w:p>
    <w:p w14:paraId="1CF427D3" w14:textId="77777777" w:rsidR="001C56D0" w:rsidRPr="00CB49BF" w:rsidRDefault="001C56D0" w:rsidP="00CB49BF">
      <w:pPr>
        <w:spacing w:after="0"/>
        <w:ind w:left="288"/>
        <w:rPr>
          <w:b/>
        </w:rPr>
      </w:pPr>
      <w:r w:rsidRPr="00CB49BF">
        <w:rPr>
          <w:b/>
          <w:lang w:eastAsia="en-US" w:bidi="ar-SA"/>
        </w:rPr>
        <w:t>Step 1: Create a transport object</w:t>
      </w:r>
    </w:p>
    <w:p w14:paraId="5DA885F8"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[0].id = SAI_TAM_TRANSPORT_ATTR_TRANSPORT_TYPE; </w:t>
      </w:r>
    </w:p>
    <w:p w14:paraId="25285D67"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[0].value.s32 = SAI_TAM_TRANSPORT_TYPE_UDP;</w:t>
      </w:r>
    </w:p>
    <w:p w14:paraId="1893F7E3"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7F996D2B"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[1].id = SAI_TAM_TRANSPORT_ATTR_MTU</w:t>
      </w:r>
    </w:p>
    <w:p w14:paraId="3BFE032E"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[1].value.s32 = 1500;</w:t>
      </w:r>
    </w:p>
    <w:p w14:paraId="1ACCDF98"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40AA8291"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 xml:space="preserve"> = 2;</w:t>
      </w:r>
    </w:p>
    <w:p w14:paraId="685FBEED"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3C2C8A86"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b/>
          <w:bCs/>
          <w:color w:val="000000" w:themeColor="text1"/>
          <w:szCs w:val="18"/>
          <w:lang w:eastAsia="en-US" w:bidi="ar-SA"/>
        </w:rPr>
        <w:t>sai_create_tam_transport_fn</w:t>
      </w:r>
      <w:proofErr w:type="spellEnd"/>
      <w:r w:rsidRPr="004733B7">
        <w:rPr>
          <w:rFonts w:eastAsia="Times New Roman"/>
          <w:color w:val="000000" w:themeColor="text1"/>
          <w:szCs w:val="18"/>
          <w:lang w:eastAsia="en-US" w:bidi="ar-SA"/>
        </w:rPr>
        <w:t>(</w:t>
      </w:r>
    </w:p>
    <w:p w14:paraId="13CB1D42"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proofErr w:type="spellStart"/>
      <w:r w:rsidRPr="004733B7">
        <w:rPr>
          <w:rFonts w:eastAsia="Times New Roman"/>
          <w:bCs/>
          <w:color w:val="000000" w:themeColor="text1"/>
          <w:szCs w:val="18"/>
          <w:lang w:eastAsia="en-US" w:bidi="ar-SA"/>
        </w:rPr>
        <w:t>sai_tam_transport_obj</w:t>
      </w:r>
      <w:proofErr w:type="spellEnd"/>
      <w:r w:rsidRPr="004733B7">
        <w:rPr>
          <w:rFonts w:eastAsia="Times New Roman"/>
          <w:color w:val="000000" w:themeColor="text1"/>
          <w:szCs w:val="18"/>
          <w:lang w:eastAsia="en-US" w:bidi="ar-SA"/>
        </w:rPr>
        <w:t>,</w:t>
      </w:r>
    </w:p>
    <w:p w14:paraId="722E3A00" w14:textId="77777777"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switch_id</w:t>
      </w:r>
      <w:proofErr w:type="spellEnd"/>
      <w:r w:rsidRPr="004733B7">
        <w:rPr>
          <w:rFonts w:eastAsia="Times New Roman"/>
          <w:color w:val="000000" w:themeColor="text1"/>
          <w:szCs w:val="18"/>
          <w:lang w:eastAsia="en-US" w:bidi="ar-SA"/>
        </w:rPr>
        <w:t>,</w:t>
      </w:r>
    </w:p>
    <w:p w14:paraId="727407B6" w14:textId="77777777"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w:t>
      </w:r>
    </w:p>
    <w:p w14:paraId="6858B8BE" w14:textId="77777777" w:rsidR="001C56D0" w:rsidRDefault="001C56D0" w:rsidP="009B5B13">
      <w:pPr>
        <w:spacing w:after="0"/>
        <w:ind w:left="1440"/>
        <w:rPr>
          <w:rFonts w:eastAsia="Times New Roman"/>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w:t>
      </w:r>
    </w:p>
    <w:p w14:paraId="2EB432F5" w14:textId="77777777" w:rsidR="001C56D0" w:rsidRDefault="001C56D0" w:rsidP="001C56D0">
      <w:pPr>
        <w:spacing w:after="0"/>
        <w:ind w:left="230"/>
        <w:rPr>
          <w:rFonts w:eastAsia="Times New Roman"/>
          <w:b/>
          <w:bCs/>
          <w:color w:val="000000" w:themeColor="text1"/>
          <w:szCs w:val="18"/>
          <w:lang w:eastAsia="en-US" w:bidi="ar-SA"/>
        </w:rPr>
      </w:pPr>
    </w:p>
    <w:p w14:paraId="5213A3FD" w14:textId="77777777" w:rsidR="001C56D0" w:rsidRPr="004733B7" w:rsidRDefault="001C56D0" w:rsidP="001C56D0">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Step 2: Create a collector object</w:t>
      </w:r>
    </w:p>
    <w:p w14:paraId="56870995"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lastRenderedPageBreak/>
        <w:t>sai_attr_list</w:t>
      </w:r>
      <w:proofErr w:type="spellEnd"/>
      <w:r w:rsidRPr="004733B7">
        <w:rPr>
          <w:rFonts w:eastAsia="Times New Roman"/>
          <w:color w:val="000000" w:themeColor="text1"/>
          <w:szCs w:val="18"/>
          <w:lang w:eastAsia="en-US" w:bidi="ar-SA"/>
        </w:rPr>
        <w:t>[0].id = SAI_TAM_COLLECTOR_ATTR_SRC_IP;</w:t>
      </w:r>
    </w:p>
    <w:p w14:paraId="15878FD1"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w:t>
      </w:r>
      <w:proofErr w:type="spellStart"/>
      <w:r w:rsidRPr="004733B7">
        <w:rPr>
          <w:rFonts w:eastAsia="Times New Roman"/>
          <w:color w:val="000000" w:themeColor="text1"/>
          <w:szCs w:val="18"/>
          <w:lang w:eastAsia="en-US" w:bidi="ar-SA"/>
        </w:rPr>
        <w:t>value.ipaddr.addr_family</w:t>
      </w:r>
      <w:proofErr w:type="spellEnd"/>
      <w:r w:rsidRPr="004733B7">
        <w:rPr>
          <w:rFonts w:eastAsia="Times New Roman"/>
          <w:color w:val="000000" w:themeColor="text1"/>
          <w:szCs w:val="18"/>
          <w:lang w:eastAsia="en-US" w:bidi="ar-SA"/>
        </w:rPr>
        <w:t xml:space="preserve"> = SAI_IP_ADDR_FAMILY_IPV4;</w:t>
      </w:r>
    </w:p>
    <w:p w14:paraId="0CA513FB"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[0].value.ipaddr.ip4 = 0x0101010a; </w:t>
      </w:r>
    </w:p>
    <w:p w14:paraId="33FC2980"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6BD0D882"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[1].id = SAI_TAM_COLLECTOR_ATTR_DST_IP;</w:t>
      </w:r>
    </w:p>
    <w:p w14:paraId="460ED83B"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w:t>
      </w:r>
      <w:proofErr w:type="spellStart"/>
      <w:r w:rsidRPr="004733B7">
        <w:rPr>
          <w:rFonts w:eastAsia="Times New Roman"/>
          <w:color w:val="000000" w:themeColor="text1"/>
          <w:szCs w:val="18"/>
          <w:lang w:eastAsia="en-US" w:bidi="ar-SA"/>
        </w:rPr>
        <w:t>value.ipaddr.addr_family</w:t>
      </w:r>
      <w:proofErr w:type="spellEnd"/>
      <w:r w:rsidRPr="004733B7">
        <w:rPr>
          <w:rFonts w:eastAsia="Times New Roman"/>
          <w:color w:val="000000" w:themeColor="text1"/>
          <w:szCs w:val="18"/>
          <w:lang w:eastAsia="en-US" w:bidi="ar-SA"/>
        </w:rPr>
        <w:t xml:space="preserve"> = SAI_IP_ADDR_FAMILY_IPV4;</w:t>
      </w:r>
    </w:p>
    <w:p w14:paraId="428A2394"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[1].value.ipaddr.ip4 = 0x0101010b;</w:t>
      </w:r>
    </w:p>
    <w:p w14:paraId="4883BDEE"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011A3326"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[2].id = SAI_TAM_COLLECTOR_ATTR_DSCP_VALUE;</w:t>
      </w:r>
    </w:p>
    <w:p w14:paraId="6528EA8E"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[2].value.u8 = 16;</w:t>
      </w:r>
    </w:p>
    <w:p w14:paraId="6DBB3ACD"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42CBC162" w14:textId="2007314D" w:rsidR="001C56D0" w:rsidRPr="004733B7" w:rsidRDefault="001C56D0" w:rsidP="001C56D0">
      <w:pPr>
        <w:spacing w:after="0"/>
        <w:ind w:left="720"/>
        <w:rPr>
          <w:rFonts w:eastAsia="Times New Roman"/>
          <w:b/>
          <w:bCs/>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[3].id = </w:t>
      </w:r>
      <w:r w:rsidRPr="004733B7">
        <w:rPr>
          <w:rFonts w:eastAsia="Times New Roman"/>
          <w:bCs/>
          <w:color w:val="000000" w:themeColor="text1"/>
          <w:szCs w:val="18"/>
          <w:lang w:eastAsia="en-US" w:bidi="ar-SA"/>
        </w:rPr>
        <w:t>SAI_TAM_</w:t>
      </w:r>
      <w:ins w:id="133" w:author="Mickey  Spiegel" w:date="2019-05-01T15:59:00Z">
        <w:r w:rsidR="0059420C">
          <w:rPr>
            <w:rFonts w:eastAsia="Times New Roman"/>
            <w:bCs/>
            <w:color w:val="000000" w:themeColor="text1"/>
            <w:szCs w:val="18"/>
            <w:lang w:eastAsia="en-US" w:bidi="ar-SA"/>
          </w:rPr>
          <w:t>COLLECTOR</w:t>
        </w:r>
        <w:r w:rsidR="0059420C" w:rsidRPr="004733B7" w:rsidDel="0059420C">
          <w:rPr>
            <w:rFonts w:eastAsia="Times New Roman"/>
            <w:bCs/>
            <w:color w:val="000000" w:themeColor="text1"/>
            <w:szCs w:val="18"/>
            <w:lang w:eastAsia="en-US" w:bidi="ar-SA"/>
          </w:rPr>
          <w:t xml:space="preserve"> </w:t>
        </w:r>
      </w:ins>
      <w:del w:id="134" w:author="Mickey  Spiegel" w:date="2019-05-01T15:59:00Z">
        <w:r w:rsidRPr="004733B7" w:rsidDel="0059420C">
          <w:rPr>
            <w:rFonts w:eastAsia="Times New Roman"/>
            <w:bCs/>
            <w:color w:val="000000" w:themeColor="text1"/>
            <w:szCs w:val="18"/>
            <w:lang w:eastAsia="en-US" w:bidi="ar-SA"/>
          </w:rPr>
          <w:delText>TRANSPORT</w:delText>
        </w:r>
      </w:del>
      <w:r w:rsidRPr="004733B7">
        <w:rPr>
          <w:rFonts w:eastAsia="Times New Roman"/>
          <w:bCs/>
          <w:color w:val="000000" w:themeColor="text1"/>
          <w:szCs w:val="18"/>
          <w:lang w:eastAsia="en-US" w:bidi="ar-SA"/>
        </w:rPr>
        <w:t>_ATTR_TRANSPORT</w:t>
      </w:r>
      <w:r w:rsidRPr="004733B7">
        <w:rPr>
          <w:rFonts w:eastAsia="Times New Roman"/>
          <w:color w:val="000000" w:themeColor="text1"/>
          <w:szCs w:val="18"/>
          <w:lang w:eastAsia="en-US" w:bidi="ar-SA"/>
        </w:rPr>
        <w:t>; </w:t>
      </w:r>
    </w:p>
    <w:p w14:paraId="1DC6B0A2"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[3].</w:t>
      </w:r>
      <w:proofErr w:type="spellStart"/>
      <w:r w:rsidRPr="004733B7">
        <w:rPr>
          <w:rFonts w:eastAsia="Times New Roman"/>
          <w:color w:val="000000" w:themeColor="text1"/>
          <w:szCs w:val="18"/>
          <w:lang w:eastAsia="en-US" w:bidi="ar-SA"/>
        </w:rPr>
        <w:t>value.oid</w:t>
      </w:r>
      <w:proofErr w:type="spellEnd"/>
      <w:r w:rsidRPr="004733B7">
        <w:rPr>
          <w:rFonts w:eastAsia="Times New Roman"/>
          <w:color w:val="000000" w:themeColor="text1"/>
          <w:szCs w:val="18"/>
          <w:lang w:eastAsia="en-US" w:bidi="ar-SA"/>
        </w:rPr>
        <w:t xml:space="preserve"> = </w:t>
      </w:r>
      <w:proofErr w:type="spellStart"/>
      <w:r w:rsidRPr="004733B7">
        <w:rPr>
          <w:rFonts w:eastAsia="Times New Roman"/>
          <w:bCs/>
          <w:color w:val="000000" w:themeColor="text1"/>
          <w:szCs w:val="18"/>
          <w:lang w:eastAsia="en-US" w:bidi="ar-SA"/>
        </w:rPr>
        <w:t>sai_tam_transport_obj</w:t>
      </w:r>
      <w:proofErr w:type="spellEnd"/>
      <w:r w:rsidRPr="004733B7">
        <w:rPr>
          <w:rFonts w:eastAsia="Times New Roman"/>
          <w:color w:val="000000" w:themeColor="text1"/>
          <w:szCs w:val="18"/>
          <w:lang w:eastAsia="en-US" w:bidi="ar-SA"/>
        </w:rPr>
        <w:t>;</w:t>
      </w:r>
    </w:p>
    <w:p w14:paraId="6A72FD22"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5865E9BA"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 xml:space="preserve"> = 4;</w:t>
      </w:r>
    </w:p>
    <w:p w14:paraId="58C45F62"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b/>
          <w:bCs/>
          <w:color w:val="000000" w:themeColor="text1"/>
          <w:szCs w:val="18"/>
          <w:lang w:eastAsia="en-US" w:bidi="ar-SA"/>
        </w:rPr>
        <w:t>sai_create_tam_collector_fn</w:t>
      </w:r>
      <w:proofErr w:type="spellEnd"/>
      <w:r w:rsidRPr="004733B7">
        <w:rPr>
          <w:rFonts w:eastAsia="Times New Roman"/>
          <w:color w:val="000000" w:themeColor="text1"/>
          <w:szCs w:val="18"/>
          <w:lang w:eastAsia="en-US" w:bidi="ar-SA"/>
        </w:rPr>
        <w:t>(</w:t>
      </w:r>
    </w:p>
    <w:p w14:paraId="008C1224"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proofErr w:type="spellStart"/>
      <w:r w:rsidRPr="004733B7">
        <w:rPr>
          <w:rFonts w:eastAsia="Times New Roman"/>
          <w:bCs/>
          <w:color w:val="000000" w:themeColor="text1"/>
          <w:szCs w:val="18"/>
          <w:lang w:eastAsia="en-US" w:bidi="ar-SA"/>
        </w:rPr>
        <w:t>sai_tam_collector_obj</w:t>
      </w:r>
      <w:proofErr w:type="spellEnd"/>
      <w:r w:rsidRPr="004733B7">
        <w:rPr>
          <w:rFonts w:eastAsia="Times New Roman"/>
          <w:color w:val="000000" w:themeColor="text1"/>
          <w:szCs w:val="18"/>
          <w:lang w:eastAsia="en-US" w:bidi="ar-SA"/>
        </w:rPr>
        <w:t>,</w:t>
      </w:r>
    </w:p>
    <w:p w14:paraId="18A092E6" w14:textId="77777777"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switch_id</w:t>
      </w:r>
      <w:proofErr w:type="spellEnd"/>
      <w:r w:rsidRPr="004733B7">
        <w:rPr>
          <w:rFonts w:eastAsia="Times New Roman"/>
          <w:color w:val="000000" w:themeColor="text1"/>
          <w:szCs w:val="18"/>
          <w:lang w:eastAsia="en-US" w:bidi="ar-SA"/>
        </w:rPr>
        <w:t>,</w:t>
      </w:r>
    </w:p>
    <w:p w14:paraId="63302E49" w14:textId="77777777"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w:t>
      </w:r>
    </w:p>
    <w:p w14:paraId="4A6C9CB8" w14:textId="77777777" w:rsidR="001C56D0" w:rsidRPr="004733B7" w:rsidRDefault="001C56D0" w:rsidP="009B5B13">
      <w:pPr>
        <w:spacing w:after="0"/>
        <w:ind w:left="1440"/>
        <w:rPr>
          <w:rFonts w:eastAsia="Times New Roman"/>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w:t>
      </w:r>
    </w:p>
    <w:p w14:paraId="43C51A1B" w14:textId="77777777" w:rsidR="001C56D0" w:rsidRDefault="001C56D0" w:rsidP="001C56D0">
      <w:pPr>
        <w:spacing w:after="0"/>
        <w:ind w:left="230"/>
        <w:rPr>
          <w:rFonts w:eastAsia="Times New Roman"/>
          <w:b/>
          <w:bCs/>
          <w:color w:val="000000" w:themeColor="text1"/>
          <w:szCs w:val="18"/>
          <w:lang w:val="en-US" w:eastAsia="en-US" w:bidi="ar-SA"/>
        </w:rPr>
      </w:pPr>
    </w:p>
    <w:p w14:paraId="6F22C209" w14:textId="6D2D7F5F" w:rsidR="00864219" w:rsidRPr="009B5B13" w:rsidRDefault="00864219" w:rsidP="00864219">
      <w:pPr>
        <w:spacing w:after="0"/>
        <w:ind w:left="230"/>
        <w:rPr>
          <w:rFonts w:eastAsia="Times New Roman"/>
          <w:color w:val="000000" w:themeColor="text1"/>
          <w:szCs w:val="18"/>
          <w:lang w:val="en-US" w:eastAsia="en-US" w:bidi="ar-SA"/>
        </w:rPr>
      </w:pPr>
      <w:moveToRangeStart w:id="135" w:author="Mickey  Spiegel" w:date="2019-05-01T16:03:00Z" w:name="move7619032"/>
      <w:moveTo w:id="136" w:author="Mickey  Spiegel" w:date="2019-05-01T16:03:00Z">
        <w:r w:rsidRPr="009B5B13">
          <w:rPr>
            <w:rFonts w:eastAsia="Times New Roman"/>
            <w:b/>
            <w:bCs/>
            <w:color w:val="000000" w:themeColor="text1"/>
            <w:szCs w:val="18"/>
            <w:lang w:val="en-US" w:eastAsia="en-US" w:bidi="ar-SA"/>
          </w:rPr>
          <w:t xml:space="preserve">Step </w:t>
        </w:r>
      </w:moveTo>
      <w:ins w:id="137" w:author="Mickey  Spiegel" w:date="2019-05-01T16:03:00Z">
        <w:r>
          <w:rPr>
            <w:rFonts w:eastAsia="Times New Roman"/>
            <w:b/>
            <w:bCs/>
            <w:color w:val="000000" w:themeColor="text1"/>
            <w:szCs w:val="18"/>
            <w:lang w:val="en-US" w:eastAsia="en-US" w:bidi="ar-SA"/>
          </w:rPr>
          <w:t>3</w:t>
        </w:r>
      </w:ins>
      <w:moveTo w:id="138" w:author="Mickey  Spiegel" w:date="2019-05-01T16:03:00Z">
        <w:del w:id="139" w:author="Mickey  Spiegel" w:date="2019-05-01T16:03:00Z">
          <w:r w:rsidRPr="009B5B13" w:rsidDel="00864219">
            <w:rPr>
              <w:rFonts w:eastAsia="Times New Roman"/>
              <w:b/>
              <w:bCs/>
              <w:color w:val="000000" w:themeColor="text1"/>
              <w:szCs w:val="18"/>
              <w:lang w:val="en-US" w:eastAsia="en-US" w:bidi="ar-SA"/>
            </w:rPr>
            <w:delText>4</w:delText>
          </w:r>
        </w:del>
        <w:r w:rsidRPr="009B5B13">
          <w:rPr>
            <w:rFonts w:eastAsia="Times New Roman"/>
            <w:b/>
            <w:bCs/>
            <w:color w:val="000000" w:themeColor="text1"/>
            <w:szCs w:val="18"/>
            <w:lang w:val="en-US" w:eastAsia="en-US" w:bidi="ar-SA"/>
          </w:rPr>
          <w:t>: Create a report object</w:t>
        </w:r>
      </w:moveTo>
    </w:p>
    <w:p w14:paraId="237AD173" w14:textId="77777777" w:rsidR="00864219" w:rsidRPr="009B5B13" w:rsidRDefault="00864219" w:rsidP="00864219">
      <w:pPr>
        <w:spacing w:after="0"/>
        <w:ind w:left="720"/>
        <w:rPr>
          <w:rFonts w:eastAsia="Times New Roman"/>
          <w:color w:val="000000" w:themeColor="text1"/>
          <w:szCs w:val="18"/>
          <w:lang w:val="en-US" w:eastAsia="en-US" w:bidi="ar-SA"/>
        </w:rPr>
      </w:pPr>
      <w:proofErr w:type="spellStart"/>
      <w:moveTo w:id="140" w:author="Mickey  Spiegel" w:date="2019-05-01T16:03: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0].id = SAI_TAM_REPORT_ATTR_TYPE;</w:t>
        </w:r>
      </w:moveTo>
    </w:p>
    <w:p w14:paraId="39C1FE1F" w14:textId="77777777" w:rsidR="00864219" w:rsidRPr="009B5B13" w:rsidRDefault="00864219" w:rsidP="00864219">
      <w:pPr>
        <w:spacing w:after="0"/>
        <w:ind w:left="720"/>
        <w:rPr>
          <w:rFonts w:eastAsia="Times New Roman"/>
          <w:color w:val="000000" w:themeColor="text1"/>
          <w:szCs w:val="18"/>
          <w:lang w:val="en-US" w:eastAsia="en-US" w:bidi="ar-SA"/>
        </w:rPr>
      </w:pPr>
      <w:proofErr w:type="spellStart"/>
      <w:moveTo w:id="141" w:author="Mickey  Spiegel" w:date="2019-05-01T16:03: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0].value.s32 = </w:t>
        </w:r>
        <w:r w:rsidRPr="009B5B13">
          <w:rPr>
            <w:rFonts w:eastAsia="Times New Roman"/>
            <w:bCs/>
            <w:color w:val="000000" w:themeColor="text1"/>
            <w:szCs w:val="18"/>
            <w:lang w:eastAsia="en-US" w:bidi="ar-SA"/>
          </w:rPr>
          <w:t>SAI_TAM_REPORT_TYPE_VENDOR_EXTN</w:t>
        </w:r>
        <w:r w:rsidRPr="009B5B13">
          <w:rPr>
            <w:rFonts w:eastAsia="Times New Roman"/>
            <w:color w:val="000000" w:themeColor="text1"/>
            <w:szCs w:val="18"/>
            <w:lang w:val="en-US" w:eastAsia="en-US" w:bidi="ar-SA"/>
          </w:rPr>
          <w:t>;</w:t>
        </w:r>
      </w:moveTo>
    </w:p>
    <w:p w14:paraId="623EC0D4" w14:textId="77777777" w:rsidR="00864219" w:rsidRPr="009B5B13" w:rsidRDefault="00864219" w:rsidP="00864219">
      <w:pPr>
        <w:spacing w:after="0"/>
        <w:ind w:left="720"/>
        <w:rPr>
          <w:rFonts w:eastAsia="Times New Roman"/>
          <w:color w:val="000000" w:themeColor="text1"/>
          <w:szCs w:val="18"/>
          <w:lang w:val="en-US" w:eastAsia="en-US" w:bidi="ar-SA"/>
        </w:rPr>
      </w:pPr>
      <w:moveTo w:id="142" w:author="Mickey  Spiegel" w:date="2019-05-01T16:03:00Z">
        <w:r w:rsidRPr="009B5B13">
          <w:rPr>
            <w:rFonts w:eastAsia="Times New Roman"/>
            <w:color w:val="000000" w:themeColor="text1"/>
            <w:szCs w:val="18"/>
            <w:lang w:eastAsia="en-US" w:bidi="ar-SA"/>
          </w:rPr>
          <w:t>  </w:t>
        </w:r>
      </w:moveTo>
    </w:p>
    <w:p w14:paraId="1C786F7E" w14:textId="77777777" w:rsidR="00864219" w:rsidRPr="009B5B13" w:rsidRDefault="00864219" w:rsidP="00864219">
      <w:pPr>
        <w:spacing w:after="0"/>
        <w:ind w:left="720"/>
        <w:rPr>
          <w:rFonts w:eastAsia="Times New Roman"/>
          <w:color w:val="000000" w:themeColor="text1"/>
          <w:szCs w:val="18"/>
          <w:lang w:val="en-US" w:eastAsia="en-US" w:bidi="ar-SA"/>
        </w:rPr>
      </w:pPr>
      <w:proofErr w:type="spellStart"/>
      <w:moveTo w:id="143" w:author="Mickey  Spiegel" w:date="2019-05-01T16:03:00Z">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moveTo>
    </w:p>
    <w:p w14:paraId="5359EC85" w14:textId="77777777" w:rsidR="00864219" w:rsidRPr="009B5B13" w:rsidRDefault="00864219" w:rsidP="00864219">
      <w:pPr>
        <w:spacing w:after="0"/>
        <w:ind w:left="720"/>
        <w:rPr>
          <w:rFonts w:eastAsia="Times New Roman"/>
          <w:color w:val="000000" w:themeColor="text1"/>
          <w:szCs w:val="18"/>
          <w:lang w:val="en-US" w:eastAsia="en-US" w:bidi="ar-SA"/>
        </w:rPr>
      </w:pPr>
      <w:proofErr w:type="spellStart"/>
      <w:moveTo w:id="144" w:author="Mickey  Spiegel" w:date="2019-05-01T16:03:00Z">
        <w:r w:rsidRPr="009B5B13">
          <w:rPr>
            <w:rFonts w:eastAsia="Times New Roman"/>
            <w:b/>
            <w:bCs/>
            <w:color w:val="000000" w:themeColor="text1"/>
            <w:szCs w:val="18"/>
            <w:lang w:val="en-US" w:eastAsia="en-US" w:bidi="ar-SA"/>
          </w:rPr>
          <w:t>sai_create_tam_report_</w:t>
        </w:r>
        <w:proofErr w:type="gramStart"/>
        <w:r w:rsidRPr="009B5B13">
          <w:rPr>
            <w:rFonts w:eastAsia="Times New Roman"/>
            <w:b/>
            <w:bCs/>
            <w:color w:val="000000" w:themeColor="text1"/>
            <w:szCs w:val="18"/>
            <w:lang w:val="en-US" w:eastAsia="en-US" w:bidi="ar-SA"/>
          </w:rPr>
          <w:t>fn</w:t>
        </w:r>
        <w:proofErr w:type="spellEnd"/>
        <w:r w:rsidRPr="009B5B13">
          <w:rPr>
            <w:rFonts w:eastAsia="Times New Roman"/>
            <w:color w:val="000000" w:themeColor="text1"/>
            <w:szCs w:val="18"/>
            <w:lang w:val="en-US" w:eastAsia="en-US" w:bidi="ar-SA"/>
          </w:rPr>
          <w:t>(</w:t>
        </w:r>
      </w:moveTo>
      <w:proofErr w:type="gramEnd"/>
    </w:p>
    <w:p w14:paraId="3BD3898D" w14:textId="77777777" w:rsidR="00864219" w:rsidRPr="009B5B13" w:rsidRDefault="00864219" w:rsidP="00864219">
      <w:pPr>
        <w:spacing w:after="0"/>
        <w:ind w:left="1440"/>
        <w:rPr>
          <w:rFonts w:eastAsia="Times New Roman"/>
          <w:color w:val="000000" w:themeColor="text1"/>
          <w:szCs w:val="18"/>
          <w:lang w:val="en-US" w:eastAsia="en-US" w:bidi="ar-SA"/>
        </w:rPr>
      </w:pPr>
      <w:moveTo w:id="145" w:author="Mickey  Spiegel" w:date="2019-05-01T16:03:00Z">
        <w:r w:rsidRPr="009B5B13">
          <w:rPr>
            <w:rFonts w:eastAsia="Times New Roman"/>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sai_tam_report_obj</w:t>
        </w:r>
        <w:proofErr w:type="spellEnd"/>
        <w:r w:rsidRPr="009B5B13">
          <w:rPr>
            <w:rFonts w:eastAsia="Times New Roman"/>
            <w:color w:val="000000" w:themeColor="text1"/>
            <w:szCs w:val="18"/>
            <w:lang w:val="en-US" w:eastAsia="en-US" w:bidi="ar-SA"/>
          </w:rPr>
          <w:t>,</w:t>
        </w:r>
      </w:moveTo>
    </w:p>
    <w:p w14:paraId="3D50BAE4" w14:textId="77777777" w:rsidR="00864219" w:rsidRPr="009B5B13" w:rsidRDefault="00864219" w:rsidP="00864219">
      <w:pPr>
        <w:spacing w:after="0"/>
        <w:ind w:left="1440"/>
        <w:rPr>
          <w:rFonts w:eastAsia="Times New Roman"/>
          <w:color w:val="000000" w:themeColor="text1"/>
          <w:szCs w:val="18"/>
          <w:lang w:val="en-US" w:eastAsia="en-US" w:bidi="ar-SA"/>
        </w:rPr>
      </w:pPr>
      <w:proofErr w:type="spellStart"/>
      <w:moveTo w:id="146" w:author="Mickey  Spiegel" w:date="2019-05-01T16:03:00Z">
        <w:r w:rsidRPr="009B5B13">
          <w:rPr>
            <w:rFonts w:eastAsia="Times New Roman"/>
            <w:color w:val="000000" w:themeColor="text1"/>
            <w:szCs w:val="18"/>
            <w:lang w:val="en-US" w:eastAsia="en-US" w:bidi="ar-SA"/>
          </w:rPr>
          <w:t>switch_id</w:t>
        </w:r>
        <w:proofErr w:type="spellEnd"/>
        <w:r w:rsidRPr="009B5B13">
          <w:rPr>
            <w:rFonts w:eastAsia="Times New Roman"/>
            <w:color w:val="000000" w:themeColor="text1"/>
            <w:szCs w:val="18"/>
            <w:lang w:val="en-US" w:eastAsia="en-US" w:bidi="ar-SA"/>
          </w:rPr>
          <w:t>,</w:t>
        </w:r>
      </w:moveTo>
    </w:p>
    <w:p w14:paraId="5D1EA068" w14:textId="77777777" w:rsidR="00864219" w:rsidRPr="009B5B13" w:rsidRDefault="00864219" w:rsidP="00864219">
      <w:pPr>
        <w:spacing w:after="0"/>
        <w:ind w:left="1440"/>
        <w:rPr>
          <w:rFonts w:eastAsia="Times New Roman"/>
          <w:color w:val="000000" w:themeColor="text1"/>
          <w:szCs w:val="18"/>
          <w:lang w:val="en-US" w:eastAsia="en-US" w:bidi="ar-SA"/>
        </w:rPr>
      </w:pPr>
      <w:proofErr w:type="spellStart"/>
      <w:moveTo w:id="147" w:author="Mickey  Spiegel" w:date="2019-05-01T16:03:00Z">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w:t>
        </w:r>
      </w:moveTo>
    </w:p>
    <w:p w14:paraId="7AFC9EFA" w14:textId="77777777" w:rsidR="00864219" w:rsidRPr="009B5B13" w:rsidRDefault="00864219" w:rsidP="00864219">
      <w:pPr>
        <w:spacing w:after="0"/>
        <w:ind w:left="1440"/>
        <w:rPr>
          <w:rFonts w:eastAsia="Times New Roman"/>
          <w:color w:val="000000" w:themeColor="text1"/>
          <w:szCs w:val="18"/>
          <w:lang w:val="en-US" w:eastAsia="en-US" w:bidi="ar-SA"/>
        </w:rPr>
      </w:pPr>
      <w:proofErr w:type="spellStart"/>
      <w:moveTo w:id="148" w:author="Mickey  Spiegel" w:date="2019-05-01T16:03: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moveTo>
    </w:p>
    <w:p w14:paraId="486BDDEC" w14:textId="77777777" w:rsidR="00864219" w:rsidRPr="001C56D0" w:rsidRDefault="00864219" w:rsidP="00864219">
      <w:pPr>
        <w:pStyle w:val="NormalWeb"/>
        <w:spacing w:before="0" w:beforeAutospacing="0" w:after="0" w:afterAutospacing="0"/>
        <w:rPr>
          <w:lang w:val="en-IN"/>
        </w:rPr>
      </w:pPr>
    </w:p>
    <w:moveToRangeEnd w:id="135"/>
    <w:p w14:paraId="7B8760C9" w14:textId="0F628395" w:rsidR="001C56D0" w:rsidRPr="004733B7" w:rsidRDefault="001C56D0" w:rsidP="001C56D0">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val="en-US" w:eastAsia="en-US" w:bidi="ar-SA"/>
        </w:rPr>
        <w:t xml:space="preserve">Step </w:t>
      </w:r>
      <w:ins w:id="149" w:author="Mickey  Spiegel" w:date="2019-05-01T16:58:00Z">
        <w:r w:rsidR="009B3CBC">
          <w:rPr>
            <w:rFonts w:eastAsia="Times New Roman"/>
            <w:b/>
            <w:bCs/>
            <w:color w:val="000000" w:themeColor="text1"/>
            <w:szCs w:val="18"/>
            <w:lang w:val="en-US" w:eastAsia="en-US" w:bidi="ar-SA"/>
          </w:rPr>
          <w:t>4</w:t>
        </w:r>
      </w:ins>
      <w:del w:id="150" w:author="Mickey  Spiegel" w:date="2019-05-01T16:58:00Z">
        <w:r w:rsidRPr="004733B7" w:rsidDel="009B3CBC">
          <w:rPr>
            <w:rFonts w:eastAsia="Times New Roman"/>
            <w:b/>
            <w:bCs/>
            <w:color w:val="000000" w:themeColor="text1"/>
            <w:szCs w:val="18"/>
            <w:lang w:val="en-US" w:eastAsia="en-US" w:bidi="ar-SA"/>
          </w:rPr>
          <w:delText>3</w:delText>
        </w:r>
      </w:del>
      <w:r w:rsidRPr="004733B7">
        <w:rPr>
          <w:rFonts w:eastAsia="Times New Roman"/>
          <w:b/>
          <w:bCs/>
          <w:color w:val="000000" w:themeColor="text1"/>
          <w:szCs w:val="18"/>
          <w:lang w:val="en-US" w:eastAsia="en-US" w:bidi="ar-SA"/>
        </w:rPr>
        <w:t>: Create a switch telemetry type object</w:t>
      </w:r>
    </w:p>
    <w:p w14:paraId="1398FD34"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w:t>
      </w:r>
      <w:proofErr w:type="gramStart"/>
      <w:r w:rsidRPr="004733B7">
        <w:rPr>
          <w:rFonts w:eastAsia="Times New Roman"/>
          <w:color w:val="000000" w:themeColor="text1"/>
          <w:szCs w:val="18"/>
          <w:lang w:val="en-US" w:eastAsia="en-US" w:bidi="ar-SA"/>
        </w:rPr>
        <w:t>list</w:t>
      </w:r>
      <w:proofErr w:type="spellEnd"/>
      <w:r w:rsidRPr="004733B7">
        <w:rPr>
          <w:rFonts w:eastAsia="Times New Roman"/>
          <w:color w:val="000000" w:themeColor="text1"/>
          <w:szCs w:val="18"/>
          <w:lang w:val="en-US" w:eastAsia="en-US" w:bidi="ar-SA"/>
        </w:rPr>
        <w:t>[</w:t>
      </w:r>
      <w:proofErr w:type="gramEnd"/>
      <w:r w:rsidRPr="004733B7">
        <w:rPr>
          <w:rFonts w:eastAsia="Times New Roman"/>
          <w:color w:val="000000" w:themeColor="text1"/>
          <w:szCs w:val="18"/>
          <w:lang w:val="en-US" w:eastAsia="en-US" w:bidi="ar-SA"/>
        </w:rPr>
        <w:t>0].id = SAI_TAM_TEL_TYPE_ATTR_TAM_TELEMETRY_TYPE;</w:t>
      </w:r>
    </w:p>
    <w:p w14:paraId="6F3662DE"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w:t>
      </w:r>
      <w:proofErr w:type="gramStart"/>
      <w:r w:rsidRPr="004733B7">
        <w:rPr>
          <w:rFonts w:eastAsia="Times New Roman"/>
          <w:color w:val="000000" w:themeColor="text1"/>
          <w:szCs w:val="18"/>
          <w:lang w:val="en-US" w:eastAsia="en-US" w:bidi="ar-SA"/>
        </w:rPr>
        <w:t>list</w:t>
      </w:r>
      <w:proofErr w:type="spellEnd"/>
      <w:r w:rsidRPr="004733B7">
        <w:rPr>
          <w:rFonts w:eastAsia="Times New Roman"/>
          <w:color w:val="000000" w:themeColor="text1"/>
          <w:szCs w:val="18"/>
          <w:lang w:val="en-US" w:eastAsia="en-US" w:bidi="ar-SA"/>
        </w:rPr>
        <w:t>[</w:t>
      </w:r>
      <w:proofErr w:type="gramEnd"/>
      <w:r w:rsidRPr="004733B7">
        <w:rPr>
          <w:rFonts w:eastAsia="Times New Roman"/>
          <w:color w:val="000000" w:themeColor="text1"/>
          <w:szCs w:val="18"/>
          <w:lang w:val="en-US" w:eastAsia="en-US" w:bidi="ar-SA"/>
        </w:rPr>
        <w:t>0].value.s32 = SAI_TAM_TELEMETRY_TYPE_SWITCH;</w:t>
      </w:r>
    </w:p>
    <w:p w14:paraId="147BDA95"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6E7D4A63" w14:textId="77777777" w:rsidR="001C56D0" w:rsidRPr="004733B7" w:rsidRDefault="001C56D0" w:rsidP="001C56D0">
      <w:pPr>
        <w:spacing w:after="0"/>
        <w:ind w:left="720"/>
        <w:rPr>
          <w:rFonts w:eastAsia="Times New Roman"/>
          <w:b/>
          <w:bCs/>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w:t>
      </w:r>
      <w:proofErr w:type="gramStart"/>
      <w:r w:rsidRPr="004733B7">
        <w:rPr>
          <w:rFonts w:eastAsia="Times New Roman"/>
          <w:color w:val="000000" w:themeColor="text1"/>
          <w:szCs w:val="18"/>
          <w:lang w:val="en-US" w:eastAsia="en-US" w:bidi="ar-SA"/>
        </w:rPr>
        <w:t>list</w:t>
      </w:r>
      <w:proofErr w:type="spellEnd"/>
      <w:r w:rsidRPr="004733B7">
        <w:rPr>
          <w:rFonts w:eastAsia="Times New Roman"/>
          <w:color w:val="000000" w:themeColor="text1"/>
          <w:szCs w:val="18"/>
          <w:lang w:val="en-US" w:eastAsia="en-US" w:bidi="ar-SA"/>
        </w:rPr>
        <w:t>[</w:t>
      </w:r>
      <w:proofErr w:type="gramEnd"/>
      <w:r w:rsidRPr="004733B7">
        <w:rPr>
          <w:rFonts w:eastAsia="Times New Roman"/>
          <w:color w:val="000000" w:themeColor="text1"/>
          <w:szCs w:val="18"/>
          <w:lang w:val="en-US" w:eastAsia="en-US" w:bidi="ar-SA"/>
        </w:rPr>
        <w:t>1].id = </w:t>
      </w:r>
      <w:r w:rsidRPr="004733B7">
        <w:rPr>
          <w:rFonts w:eastAsia="Times New Roman"/>
          <w:color w:val="000000" w:themeColor="text1"/>
          <w:szCs w:val="18"/>
          <w:lang w:eastAsia="en-US" w:bidi="ar-SA"/>
        </w:rPr>
        <w:t>SAI_TAM_TEL_TYPE_ATTR_SWITCH_ENABLE_OUTPUT_QUEUE_STATS</w:t>
      </w:r>
      <w:r w:rsidRPr="004733B7">
        <w:rPr>
          <w:rFonts w:eastAsia="Times New Roman"/>
          <w:color w:val="000000" w:themeColor="text1"/>
          <w:szCs w:val="18"/>
          <w:lang w:val="en-US" w:eastAsia="en-US" w:bidi="ar-SA"/>
        </w:rPr>
        <w:t>; </w:t>
      </w:r>
    </w:p>
    <w:p w14:paraId="579BA403"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w:t>
      </w:r>
      <w:proofErr w:type="gramStart"/>
      <w:r w:rsidRPr="004733B7">
        <w:rPr>
          <w:rFonts w:eastAsia="Times New Roman"/>
          <w:color w:val="000000" w:themeColor="text1"/>
          <w:szCs w:val="18"/>
          <w:lang w:val="en-US" w:eastAsia="en-US" w:bidi="ar-SA"/>
        </w:rPr>
        <w:t>list</w:t>
      </w:r>
      <w:proofErr w:type="spellEnd"/>
      <w:r w:rsidRPr="004733B7">
        <w:rPr>
          <w:rFonts w:eastAsia="Times New Roman"/>
          <w:color w:val="000000" w:themeColor="text1"/>
          <w:szCs w:val="18"/>
          <w:lang w:val="en-US" w:eastAsia="en-US" w:bidi="ar-SA"/>
        </w:rPr>
        <w:t>[</w:t>
      </w:r>
      <w:proofErr w:type="gramEnd"/>
      <w:r w:rsidRPr="004733B7">
        <w:rPr>
          <w:rFonts w:eastAsia="Times New Roman"/>
          <w:color w:val="000000" w:themeColor="text1"/>
          <w:szCs w:val="18"/>
          <w:lang w:val="en-US" w:eastAsia="en-US" w:bidi="ar-SA"/>
        </w:rPr>
        <w:t xml:space="preserve">1].value = </w:t>
      </w:r>
      <w:r w:rsidR="009B5B13">
        <w:rPr>
          <w:rFonts w:eastAsia="Times New Roman"/>
          <w:color w:val="000000" w:themeColor="text1"/>
          <w:szCs w:val="18"/>
          <w:lang w:val="en-US" w:eastAsia="en-US" w:bidi="ar-SA"/>
        </w:rPr>
        <w:t>true</w:t>
      </w:r>
      <w:r w:rsidRPr="004733B7">
        <w:rPr>
          <w:rFonts w:eastAsia="Times New Roman"/>
          <w:color w:val="000000" w:themeColor="text1"/>
          <w:szCs w:val="18"/>
          <w:lang w:val="en-US" w:eastAsia="en-US" w:bidi="ar-SA"/>
        </w:rPr>
        <w:t>;</w:t>
      </w:r>
    </w:p>
    <w:p w14:paraId="08EFDE3C"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6C9ACC6A" w14:textId="41A4A579" w:rsidR="00864219" w:rsidRPr="009B5B13" w:rsidRDefault="00864219" w:rsidP="00864219">
      <w:pPr>
        <w:spacing w:after="0"/>
        <w:ind w:left="720"/>
        <w:rPr>
          <w:rFonts w:eastAsia="Times New Roman"/>
          <w:color w:val="000000" w:themeColor="text1"/>
          <w:szCs w:val="18"/>
          <w:lang w:val="en-US" w:eastAsia="en-US" w:bidi="ar-SA"/>
        </w:rPr>
      </w:pPr>
      <w:moveToRangeStart w:id="151" w:author="Mickey  Spiegel" w:date="2019-05-01T16:04:00Z" w:name="move7619090"/>
      <w:proofErr w:type="spellStart"/>
      <w:moveTo w:id="152" w:author="Mickey  Spiegel" w:date="2019-05-01T16:04: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2].id = SAI_TAM_TEL</w:t>
        </w:r>
        <w:del w:id="153" w:author="Mickey  Spiegel" w:date="2019-05-01T16:04:00Z">
          <w:r w:rsidRPr="009B5B13" w:rsidDel="00864219">
            <w:rPr>
              <w:rFonts w:eastAsia="Times New Roman"/>
              <w:color w:val="000000" w:themeColor="text1"/>
              <w:szCs w:val="18"/>
              <w:lang w:val="en-US" w:eastAsia="en-US" w:bidi="ar-SA"/>
            </w:rPr>
            <w:delText>EMETRY</w:delText>
          </w:r>
        </w:del>
      </w:moveTo>
      <w:ins w:id="154" w:author="Mickey  Spiegel" w:date="2019-05-01T16:04:00Z">
        <w:r>
          <w:rPr>
            <w:rFonts w:eastAsia="Times New Roman"/>
            <w:color w:val="000000" w:themeColor="text1"/>
            <w:szCs w:val="18"/>
            <w:lang w:val="en-US" w:eastAsia="en-US" w:bidi="ar-SA"/>
          </w:rPr>
          <w:t>_TYPE</w:t>
        </w:r>
      </w:ins>
      <w:moveTo w:id="155" w:author="Mickey  Spiegel" w:date="2019-05-01T16:04:00Z">
        <w:r w:rsidRPr="009B5B13">
          <w:rPr>
            <w:rFonts w:eastAsia="Times New Roman"/>
            <w:color w:val="000000" w:themeColor="text1"/>
            <w:szCs w:val="18"/>
            <w:lang w:val="en-US" w:eastAsia="en-US" w:bidi="ar-SA"/>
          </w:rPr>
          <w:t>_ATTR_REPORT_ID;</w:t>
        </w:r>
      </w:moveTo>
    </w:p>
    <w:p w14:paraId="09A0F6B2" w14:textId="77777777" w:rsidR="00864219" w:rsidRPr="009B5B13" w:rsidRDefault="00864219" w:rsidP="00864219">
      <w:pPr>
        <w:spacing w:after="0"/>
        <w:ind w:left="720"/>
        <w:rPr>
          <w:rFonts w:eastAsia="Times New Roman"/>
          <w:color w:val="000000" w:themeColor="text1"/>
          <w:szCs w:val="18"/>
          <w:lang w:val="en-US" w:eastAsia="en-US" w:bidi="ar-SA"/>
        </w:rPr>
      </w:pPr>
      <w:proofErr w:type="spellStart"/>
      <w:moveTo w:id="156" w:author="Mickey  Spiegel" w:date="2019-05-01T16:04: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2].</w:t>
        </w:r>
        <w:proofErr w:type="spellStart"/>
        <w:r w:rsidRPr="009B5B13">
          <w:rPr>
            <w:rFonts w:eastAsia="Times New Roman"/>
            <w:color w:val="000000" w:themeColor="text1"/>
            <w:szCs w:val="18"/>
            <w:lang w:val="en-US" w:eastAsia="en-US" w:bidi="ar-SA"/>
          </w:rPr>
          <w:t>value.oid</w:t>
        </w:r>
        <w:proofErr w:type="spellEnd"/>
        <w:r w:rsidRPr="009B5B13">
          <w:rPr>
            <w:rFonts w:eastAsia="Times New Roman"/>
            <w:color w:val="000000" w:themeColor="text1"/>
            <w:szCs w:val="18"/>
            <w:lang w:val="en-US" w:eastAsia="en-US" w:bidi="ar-SA"/>
          </w:rPr>
          <w:t xml:space="preserve"> = </w:t>
        </w:r>
        <w:proofErr w:type="spellStart"/>
        <w:r w:rsidRPr="009B5B13">
          <w:rPr>
            <w:rFonts w:eastAsia="Times New Roman"/>
            <w:bCs/>
            <w:color w:val="000000" w:themeColor="text1"/>
            <w:szCs w:val="18"/>
            <w:lang w:val="en-US" w:eastAsia="en-US" w:bidi="ar-SA"/>
          </w:rPr>
          <w:t>sai_tam_report_obj</w:t>
        </w:r>
        <w:proofErr w:type="spellEnd"/>
        <w:r w:rsidRPr="009B5B13">
          <w:rPr>
            <w:rFonts w:eastAsia="Times New Roman"/>
            <w:color w:val="000000" w:themeColor="text1"/>
            <w:szCs w:val="18"/>
            <w:lang w:val="en-US" w:eastAsia="en-US" w:bidi="ar-SA"/>
          </w:rPr>
          <w:t>;</w:t>
        </w:r>
      </w:moveTo>
    </w:p>
    <w:moveToRangeEnd w:id="151"/>
    <w:p w14:paraId="752D60C9"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68E6F9AD" w14:textId="057C5B26"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attr_count</w:t>
      </w:r>
      <w:proofErr w:type="spellEnd"/>
      <w:r w:rsidRPr="004733B7">
        <w:rPr>
          <w:rFonts w:eastAsia="Times New Roman"/>
          <w:color w:val="000000" w:themeColor="text1"/>
          <w:szCs w:val="18"/>
          <w:lang w:val="en-US" w:eastAsia="en-US" w:bidi="ar-SA"/>
        </w:rPr>
        <w:t xml:space="preserve"> = </w:t>
      </w:r>
      <w:ins w:id="157" w:author="Mickey  Spiegel" w:date="2019-05-01T16:04:00Z">
        <w:r w:rsidR="00864219">
          <w:rPr>
            <w:rFonts w:eastAsia="Times New Roman"/>
            <w:color w:val="000000" w:themeColor="text1"/>
            <w:szCs w:val="18"/>
            <w:lang w:val="en-US" w:eastAsia="en-US" w:bidi="ar-SA"/>
          </w:rPr>
          <w:t>3</w:t>
        </w:r>
      </w:ins>
      <w:del w:id="158" w:author="Mickey  Spiegel" w:date="2019-05-01T16:04:00Z">
        <w:r w:rsidDel="00864219">
          <w:rPr>
            <w:rFonts w:eastAsia="Times New Roman"/>
            <w:color w:val="000000" w:themeColor="text1"/>
            <w:szCs w:val="18"/>
            <w:lang w:val="en-US" w:eastAsia="en-US" w:bidi="ar-SA"/>
          </w:rPr>
          <w:delText>2</w:delText>
        </w:r>
      </w:del>
      <w:r w:rsidRPr="004733B7">
        <w:rPr>
          <w:rFonts w:eastAsia="Times New Roman"/>
          <w:color w:val="000000" w:themeColor="text1"/>
          <w:szCs w:val="18"/>
          <w:lang w:val="en-US" w:eastAsia="en-US" w:bidi="ar-SA"/>
        </w:rPr>
        <w:t>;</w:t>
      </w:r>
    </w:p>
    <w:p w14:paraId="00054907"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65CF4996"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b/>
          <w:bCs/>
          <w:color w:val="000000" w:themeColor="text1"/>
          <w:szCs w:val="18"/>
          <w:lang w:val="en-US" w:eastAsia="en-US" w:bidi="ar-SA"/>
        </w:rPr>
        <w:t>sai_create_tam_tel_type_</w:t>
      </w:r>
      <w:proofErr w:type="gramStart"/>
      <w:r w:rsidRPr="004733B7">
        <w:rPr>
          <w:rFonts w:eastAsia="Times New Roman"/>
          <w:b/>
          <w:bCs/>
          <w:color w:val="000000" w:themeColor="text1"/>
          <w:szCs w:val="18"/>
          <w:lang w:val="en-US" w:eastAsia="en-US" w:bidi="ar-SA"/>
        </w:rPr>
        <w:t>fn</w:t>
      </w:r>
      <w:proofErr w:type="spellEnd"/>
      <w:r w:rsidRPr="004733B7">
        <w:rPr>
          <w:rFonts w:eastAsia="Times New Roman"/>
          <w:color w:val="000000" w:themeColor="text1"/>
          <w:szCs w:val="18"/>
          <w:lang w:val="en-US" w:eastAsia="en-US" w:bidi="ar-SA"/>
        </w:rPr>
        <w:t>(</w:t>
      </w:r>
      <w:proofErr w:type="gramEnd"/>
    </w:p>
    <w:p w14:paraId="5C46FA99"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val="en-US" w:eastAsia="en-US" w:bidi="ar-SA"/>
        </w:rPr>
        <w:t>&amp;</w:t>
      </w:r>
      <w:proofErr w:type="spellStart"/>
      <w:r w:rsidRPr="004733B7">
        <w:rPr>
          <w:rFonts w:eastAsia="Times New Roman"/>
          <w:bCs/>
          <w:color w:val="000000" w:themeColor="text1"/>
          <w:szCs w:val="18"/>
          <w:lang w:val="en-US" w:eastAsia="en-US" w:bidi="ar-SA"/>
        </w:rPr>
        <w:t>sai_tam_switch_tel_type_obj</w:t>
      </w:r>
      <w:proofErr w:type="spellEnd"/>
      <w:r w:rsidRPr="004733B7">
        <w:rPr>
          <w:rFonts w:eastAsia="Times New Roman"/>
          <w:color w:val="000000" w:themeColor="text1"/>
          <w:szCs w:val="18"/>
          <w:lang w:val="en-US" w:eastAsia="en-US" w:bidi="ar-SA"/>
        </w:rPr>
        <w:t>,</w:t>
      </w:r>
    </w:p>
    <w:p w14:paraId="2A08B7FE" w14:textId="77777777"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switch_id</w:t>
      </w:r>
      <w:proofErr w:type="spellEnd"/>
      <w:r w:rsidRPr="004733B7">
        <w:rPr>
          <w:rFonts w:eastAsia="Times New Roman"/>
          <w:color w:val="000000" w:themeColor="text1"/>
          <w:szCs w:val="18"/>
          <w:lang w:val="en-US" w:eastAsia="en-US" w:bidi="ar-SA"/>
        </w:rPr>
        <w:t>,</w:t>
      </w:r>
    </w:p>
    <w:p w14:paraId="2B876125" w14:textId="77777777"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attr_count</w:t>
      </w:r>
      <w:proofErr w:type="spellEnd"/>
      <w:r w:rsidRPr="004733B7">
        <w:rPr>
          <w:rFonts w:eastAsia="Times New Roman"/>
          <w:color w:val="000000" w:themeColor="text1"/>
          <w:szCs w:val="18"/>
          <w:lang w:val="en-US" w:eastAsia="en-US" w:bidi="ar-SA"/>
        </w:rPr>
        <w:t>,</w:t>
      </w:r>
    </w:p>
    <w:p w14:paraId="03A68211" w14:textId="77777777"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sai_attr_list</w:t>
      </w:r>
      <w:proofErr w:type="spellEnd"/>
      <w:r w:rsidRPr="004733B7">
        <w:rPr>
          <w:rFonts w:eastAsia="Times New Roman"/>
          <w:color w:val="000000" w:themeColor="text1"/>
          <w:szCs w:val="18"/>
          <w:lang w:val="en-US" w:eastAsia="en-US" w:bidi="ar-SA"/>
        </w:rPr>
        <w:t>);</w:t>
      </w:r>
    </w:p>
    <w:p w14:paraId="25D86D71" w14:textId="77777777" w:rsidR="009B5B13" w:rsidRDefault="009B5B13" w:rsidP="009B5B13">
      <w:pPr>
        <w:spacing w:after="0"/>
        <w:ind w:left="230"/>
        <w:rPr>
          <w:rFonts w:eastAsia="Times New Roman"/>
          <w:b/>
          <w:bCs/>
          <w:color w:val="000000" w:themeColor="text1"/>
          <w:szCs w:val="18"/>
          <w:lang w:val="en-US" w:eastAsia="en-US" w:bidi="ar-SA"/>
        </w:rPr>
      </w:pPr>
    </w:p>
    <w:p w14:paraId="7AEB426B" w14:textId="7B33639E" w:rsidR="009B5B13" w:rsidRPr="009B5B13" w:rsidDel="00864219" w:rsidRDefault="009B5B13" w:rsidP="009B5B13">
      <w:pPr>
        <w:spacing w:after="0"/>
        <w:ind w:left="230"/>
        <w:rPr>
          <w:rFonts w:eastAsia="Times New Roman"/>
          <w:color w:val="000000" w:themeColor="text1"/>
          <w:szCs w:val="18"/>
          <w:lang w:val="en-US" w:eastAsia="en-US" w:bidi="ar-SA"/>
        </w:rPr>
      </w:pPr>
      <w:moveFromRangeStart w:id="159" w:author="Mickey  Spiegel" w:date="2019-05-01T16:03:00Z" w:name="move7619032"/>
      <w:moveFrom w:id="160" w:author="Mickey  Spiegel" w:date="2019-05-01T16:03:00Z">
        <w:r w:rsidRPr="009B5B13" w:rsidDel="00864219">
          <w:rPr>
            <w:rFonts w:eastAsia="Times New Roman"/>
            <w:b/>
            <w:bCs/>
            <w:color w:val="000000" w:themeColor="text1"/>
            <w:szCs w:val="18"/>
            <w:lang w:val="en-US" w:eastAsia="en-US" w:bidi="ar-SA"/>
          </w:rPr>
          <w:t>Step 4: Create a report object</w:t>
        </w:r>
      </w:moveFrom>
    </w:p>
    <w:p w14:paraId="2E5FEFD1" w14:textId="7D818D12" w:rsidR="009B5B13" w:rsidRPr="009B5B13" w:rsidDel="00864219" w:rsidRDefault="009B5B13" w:rsidP="009B5B13">
      <w:pPr>
        <w:spacing w:after="0"/>
        <w:ind w:left="720"/>
        <w:rPr>
          <w:rFonts w:eastAsia="Times New Roman"/>
          <w:color w:val="000000" w:themeColor="text1"/>
          <w:szCs w:val="18"/>
          <w:lang w:val="en-US" w:eastAsia="en-US" w:bidi="ar-SA"/>
        </w:rPr>
      </w:pPr>
      <w:moveFrom w:id="161" w:author="Mickey  Spiegel" w:date="2019-05-01T16:03:00Z">
        <w:r w:rsidRPr="009B5B13" w:rsidDel="00864219">
          <w:rPr>
            <w:rFonts w:eastAsia="Times New Roman"/>
            <w:color w:val="000000" w:themeColor="text1"/>
            <w:szCs w:val="18"/>
            <w:lang w:val="en-US" w:eastAsia="en-US" w:bidi="ar-SA"/>
          </w:rPr>
          <w:t>sai_attr_list[0].id = SAI_TAM_REPORT_ATTR_TYPE;</w:t>
        </w:r>
      </w:moveFrom>
    </w:p>
    <w:p w14:paraId="318002F6" w14:textId="60F31686" w:rsidR="009B5B13" w:rsidRPr="009B5B13" w:rsidDel="00864219" w:rsidRDefault="009B5B13" w:rsidP="009B5B13">
      <w:pPr>
        <w:spacing w:after="0"/>
        <w:ind w:left="720"/>
        <w:rPr>
          <w:rFonts w:eastAsia="Times New Roman"/>
          <w:color w:val="000000" w:themeColor="text1"/>
          <w:szCs w:val="18"/>
          <w:lang w:val="en-US" w:eastAsia="en-US" w:bidi="ar-SA"/>
        </w:rPr>
      </w:pPr>
      <w:moveFrom w:id="162" w:author="Mickey  Spiegel" w:date="2019-05-01T16:03:00Z">
        <w:r w:rsidRPr="009B5B13" w:rsidDel="00864219">
          <w:rPr>
            <w:rFonts w:eastAsia="Times New Roman"/>
            <w:color w:val="000000" w:themeColor="text1"/>
            <w:szCs w:val="18"/>
            <w:lang w:val="en-US" w:eastAsia="en-US" w:bidi="ar-SA"/>
          </w:rPr>
          <w:t>sai_attr_list[0].value.s32 = </w:t>
        </w:r>
        <w:r w:rsidRPr="009B5B13" w:rsidDel="00864219">
          <w:rPr>
            <w:rFonts w:eastAsia="Times New Roman"/>
            <w:bCs/>
            <w:color w:val="000000" w:themeColor="text1"/>
            <w:szCs w:val="18"/>
            <w:lang w:eastAsia="en-US" w:bidi="ar-SA"/>
          </w:rPr>
          <w:t>SAI_TAM_REPORT_TYPE_VENDOR_EXTN</w:t>
        </w:r>
        <w:r w:rsidRPr="009B5B13" w:rsidDel="00864219">
          <w:rPr>
            <w:rFonts w:eastAsia="Times New Roman"/>
            <w:color w:val="000000" w:themeColor="text1"/>
            <w:szCs w:val="18"/>
            <w:lang w:val="en-US" w:eastAsia="en-US" w:bidi="ar-SA"/>
          </w:rPr>
          <w:t>;</w:t>
        </w:r>
      </w:moveFrom>
    </w:p>
    <w:p w14:paraId="16FE6FA3" w14:textId="5A1AF543" w:rsidR="009B5B13" w:rsidRPr="009B5B13" w:rsidDel="00864219" w:rsidRDefault="009B5B13" w:rsidP="009B5B13">
      <w:pPr>
        <w:spacing w:after="0"/>
        <w:ind w:left="720"/>
        <w:rPr>
          <w:rFonts w:eastAsia="Times New Roman"/>
          <w:color w:val="000000" w:themeColor="text1"/>
          <w:szCs w:val="18"/>
          <w:lang w:val="en-US" w:eastAsia="en-US" w:bidi="ar-SA"/>
        </w:rPr>
      </w:pPr>
      <w:moveFrom w:id="163" w:author="Mickey  Spiegel" w:date="2019-05-01T16:03:00Z">
        <w:r w:rsidRPr="009B5B13" w:rsidDel="00864219">
          <w:rPr>
            <w:rFonts w:eastAsia="Times New Roman"/>
            <w:color w:val="000000" w:themeColor="text1"/>
            <w:szCs w:val="18"/>
            <w:lang w:eastAsia="en-US" w:bidi="ar-SA"/>
          </w:rPr>
          <w:t>  </w:t>
        </w:r>
      </w:moveFrom>
    </w:p>
    <w:p w14:paraId="3A0D72A4" w14:textId="232DA978" w:rsidR="009B5B13" w:rsidRPr="009B5B13" w:rsidDel="00864219" w:rsidRDefault="009B5B13" w:rsidP="009B5B13">
      <w:pPr>
        <w:spacing w:after="0"/>
        <w:ind w:left="720"/>
        <w:rPr>
          <w:rFonts w:eastAsia="Times New Roman"/>
          <w:color w:val="000000" w:themeColor="text1"/>
          <w:szCs w:val="18"/>
          <w:lang w:val="en-US" w:eastAsia="en-US" w:bidi="ar-SA"/>
        </w:rPr>
      </w:pPr>
      <w:moveFrom w:id="164" w:author="Mickey  Spiegel" w:date="2019-05-01T16:03:00Z">
        <w:r w:rsidRPr="009B5B13" w:rsidDel="00864219">
          <w:rPr>
            <w:rFonts w:eastAsia="Times New Roman"/>
            <w:color w:val="000000" w:themeColor="text1"/>
            <w:szCs w:val="18"/>
            <w:lang w:val="en-US" w:eastAsia="en-US" w:bidi="ar-SA"/>
          </w:rPr>
          <w:lastRenderedPageBreak/>
          <w:t xml:space="preserve">attr_count = </w:t>
        </w:r>
        <w:r w:rsidDel="00864219">
          <w:rPr>
            <w:rFonts w:eastAsia="Times New Roman"/>
            <w:color w:val="000000" w:themeColor="text1"/>
            <w:szCs w:val="18"/>
            <w:lang w:val="en-US" w:eastAsia="en-US" w:bidi="ar-SA"/>
          </w:rPr>
          <w:t>1</w:t>
        </w:r>
        <w:r w:rsidRPr="009B5B13" w:rsidDel="00864219">
          <w:rPr>
            <w:rFonts w:eastAsia="Times New Roman"/>
            <w:color w:val="000000" w:themeColor="text1"/>
            <w:szCs w:val="18"/>
            <w:lang w:val="en-US" w:eastAsia="en-US" w:bidi="ar-SA"/>
          </w:rPr>
          <w:t>;</w:t>
        </w:r>
      </w:moveFrom>
    </w:p>
    <w:p w14:paraId="30F3E0C9" w14:textId="72E13943" w:rsidR="009B5B13" w:rsidRPr="009B5B13" w:rsidDel="00864219" w:rsidRDefault="009B5B13" w:rsidP="009B5B13">
      <w:pPr>
        <w:spacing w:after="0"/>
        <w:ind w:left="720"/>
        <w:rPr>
          <w:rFonts w:eastAsia="Times New Roman"/>
          <w:color w:val="000000" w:themeColor="text1"/>
          <w:szCs w:val="18"/>
          <w:lang w:val="en-US" w:eastAsia="en-US" w:bidi="ar-SA"/>
        </w:rPr>
      </w:pPr>
      <w:moveFrom w:id="165" w:author="Mickey  Spiegel" w:date="2019-05-01T16:03:00Z">
        <w:r w:rsidRPr="009B5B13" w:rsidDel="00864219">
          <w:rPr>
            <w:rFonts w:eastAsia="Times New Roman"/>
            <w:b/>
            <w:bCs/>
            <w:color w:val="000000" w:themeColor="text1"/>
            <w:szCs w:val="18"/>
            <w:lang w:val="en-US" w:eastAsia="en-US" w:bidi="ar-SA"/>
          </w:rPr>
          <w:t>sai_create_tam_report_fn</w:t>
        </w:r>
        <w:r w:rsidRPr="009B5B13" w:rsidDel="00864219">
          <w:rPr>
            <w:rFonts w:eastAsia="Times New Roman"/>
            <w:color w:val="000000" w:themeColor="text1"/>
            <w:szCs w:val="18"/>
            <w:lang w:val="en-US" w:eastAsia="en-US" w:bidi="ar-SA"/>
          </w:rPr>
          <w:t>(</w:t>
        </w:r>
      </w:moveFrom>
    </w:p>
    <w:p w14:paraId="17034561" w14:textId="15845257" w:rsidR="009B5B13" w:rsidRPr="009B5B13" w:rsidDel="00864219" w:rsidRDefault="009B5B13" w:rsidP="009B5B13">
      <w:pPr>
        <w:spacing w:after="0"/>
        <w:ind w:left="1440"/>
        <w:rPr>
          <w:rFonts w:eastAsia="Times New Roman"/>
          <w:color w:val="000000" w:themeColor="text1"/>
          <w:szCs w:val="18"/>
          <w:lang w:val="en-US" w:eastAsia="en-US" w:bidi="ar-SA"/>
        </w:rPr>
      </w:pPr>
      <w:moveFrom w:id="166" w:author="Mickey  Spiegel" w:date="2019-05-01T16:03:00Z">
        <w:r w:rsidRPr="009B5B13" w:rsidDel="00864219">
          <w:rPr>
            <w:rFonts w:eastAsia="Times New Roman"/>
            <w:color w:val="000000" w:themeColor="text1"/>
            <w:szCs w:val="18"/>
            <w:lang w:val="en-US" w:eastAsia="en-US" w:bidi="ar-SA"/>
          </w:rPr>
          <w:t>&amp;</w:t>
        </w:r>
        <w:r w:rsidRPr="009B5B13" w:rsidDel="00864219">
          <w:rPr>
            <w:rFonts w:eastAsia="Times New Roman"/>
            <w:bCs/>
            <w:color w:val="000000" w:themeColor="text1"/>
            <w:szCs w:val="18"/>
            <w:lang w:val="en-US" w:eastAsia="en-US" w:bidi="ar-SA"/>
          </w:rPr>
          <w:t>sai_tam_report_obj</w:t>
        </w:r>
        <w:r w:rsidRPr="009B5B13" w:rsidDel="00864219">
          <w:rPr>
            <w:rFonts w:eastAsia="Times New Roman"/>
            <w:color w:val="000000" w:themeColor="text1"/>
            <w:szCs w:val="18"/>
            <w:lang w:val="en-US" w:eastAsia="en-US" w:bidi="ar-SA"/>
          </w:rPr>
          <w:t>,</w:t>
        </w:r>
      </w:moveFrom>
    </w:p>
    <w:p w14:paraId="73896337" w14:textId="1057A0B6" w:rsidR="009B5B13" w:rsidRPr="009B5B13" w:rsidDel="00864219" w:rsidRDefault="009B5B13" w:rsidP="009B5B13">
      <w:pPr>
        <w:spacing w:after="0"/>
        <w:ind w:left="1440"/>
        <w:rPr>
          <w:rFonts w:eastAsia="Times New Roman"/>
          <w:color w:val="000000" w:themeColor="text1"/>
          <w:szCs w:val="18"/>
          <w:lang w:val="en-US" w:eastAsia="en-US" w:bidi="ar-SA"/>
        </w:rPr>
      </w:pPr>
      <w:moveFrom w:id="167" w:author="Mickey  Spiegel" w:date="2019-05-01T16:03:00Z">
        <w:r w:rsidRPr="009B5B13" w:rsidDel="00864219">
          <w:rPr>
            <w:rFonts w:eastAsia="Times New Roman"/>
            <w:color w:val="000000" w:themeColor="text1"/>
            <w:szCs w:val="18"/>
            <w:lang w:val="en-US" w:eastAsia="en-US" w:bidi="ar-SA"/>
          </w:rPr>
          <w:t>switch_id,</w:t>
        </w:r>
      </w:moveFrom>
    </w:p>
    <w:p w14:paraId="78B03208" w14:textId="0CBD1613" w:rsidR="009B5B13" w:rsidRPr="009B5B13" w:rsidDel="00864219" w:rsidRDefault="009B5B13" w:rsidP="009B5B13">
      <w:pPr>
        <w:spacing w:after="0"/>
        <w:ind w:left="1440"/>
        <w:rPr>
          <w:rFonts w:eastAsia="Times New Roman"/>
          <w:color w:val="000000" w:themeColor="text1"/>
          <w:szCs w:val="18"/>
          <w:lang w:val="en-US" w:eastAsia="en-US" w:bidi="ar-SA"/>
        </w:rPr>
      </w:pPr>
      <w:moveFrom w:id="168" w:author="Mickey  Spiegel" w:date="2019-05-01T16:03:00Z">
        <w:r w:rsidRPr="009B5B13" w:rsidDel="00864219">
          <w:rPr>
            <w:rFonts w:eastAsia="Times New Roman"/>
            <w:color w:val="000000" w:themeColor="text1"/>
            <w:szCs w:val="18"/>
            <w:lang w:val="en-US" w:eastAsia="en-US" w:bidi="ar-SA"/>
          </w:rPr>
          <w:t>attr_count,</w:t>
        </w:r>
      </w:moveFrom>
    </w:p>
    <w:p w14:paraId="1A7C6341" w14:textId="4D0493F8" w:rsidR="009B5B13" w:rsidRPr="009B5B13" w:rsidDel="00864219" w:rsidRDefault="009B5B13" w:rsidP="009B5B13">
      <w:pPr>
        <w:spacing w:after="0"/>
        <w:ind w:left="1440"/>
        <w:rPr>
          <w:rFonts w:eastAsia="Times New Roman"/>
          <w:color w:val="000000" w:themeColor="text1"/>
          <w:szCs w:val="18"/>
          <w:lang w:val="en-US" w:eastAsia="en-US" w:bidi="ar-SA"/>
        </w:rPr>
      </w:pPr>
      <w:moveFrom w:id="169" w:author="Mickey  Spiegel" w:date="2019-05-01T16:03:00Z">
        <w:r w:rsidRPr="009B5B13" w:rsidDel="00864219">
          <w:rPr>
            <w:rFonts w:eastAsia="Times New Roman"/>
            <w:color w:val="000000" w:themeColor="text1"/>
            <w:szCs w:val="18"/>
            <w:lang w:val="en-US" w:eastAsia="en-US" w:bidi="ar-SA"/>
          </w:rPr>
          <w:t>sai_attr_list);</w:t>
        </w:r>
      </w:moveFrom>
    </w:p>
    <w:p w14:paraId="30F88251" w14:textId="43AD6C5B" w:rsidR="001C56D0" w:rsidRPr="001C56D0" w:rsidDel="00864219" w:rsidRDefault="001C56D0" w:rsidP="001C56D0">
      <w:pPr>
        <w:pStyle w:val="NormalWeb"/>
        <w:spacing w:before="0" w:beforeAutospacing="0" w:after="0" w:afterAutospacing="0"/>
        <w:rPr>
          <w:lang w:val="en-IN"/>
        </w:rPr>
      </w:pPr>
    </w:p>
    <w:moveFromRangeEnd w:id="159"/>
    <w:p w14:paraId="48AC1EC3" w14:textId="77777777" w:rsidR="009B5B13" w:rsidRPr="009B5B13" w:rsidRDefault="009B5B13" w:rsidP="009B5B13">
      <w:pPr>
        <w:spacing w:after="0"/>
        <w:ind w:left="230"/>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Step 5: Create a telemetry object</w:t>
      </w:r>
    </w:p>
    <w:p w14:paraId="0E2507AB"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0].id = SAI_TAM_TELEMETRY_ATTR_TAM_TYPE_LIST;</w:t>
      </w:r>
    </w:p>
    <w:p w14:paraId="3DA3E305"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0].</w:t>
      </w:r>
      <w:proofErr w:type="spellStart"/>
      <w:r w:rsidRPr="009B5B13">
        <w:rPr>
          <w:rFonts w:eastAsia="Times New Roman"/>
          <w:color w:val="000000" w:themeColor="text1"/>
          <w:szCs w:val="18"/>
          <w:lang w:val="en-US" w:eastAsia="en-US" w:bidi="ar-SA"/>
        </w:rPr>
        <w:t>value.objlist.count</w:t>
      </w:r>
      <w:proofErr w:type="spellEnd"/>
      <w:r w:rsidRPr="009B5B13">
        <w:rPr>
          <w:rFonts w:eastAsia="Times New Roman"/>
          <w:color w:val="000000" w:themeColor="text1"/>
          <w:szCs w:val="18"/>
          <w:lang w:val="en-US" w:eastAsia="en-US" w:bidi="ar-SA"/>
        </w:rPr>
        <w:t xml:space="preserve"> = 1;</w:t>
      </w:r>
    </w:p>
    <w:p w14:paraId="5348FD9F"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w:t>
      </w:r>
      <w:proofErr w:type="spellStart"/>
      <w:proofErr w:type="gramStart"/>
      <w:r w:rsidRPr="009B5B13">
        <w:rPr>
          <w:rFonts w:eastAsia="Times New Roman"/>
          <w:color w:val="000000" w:themeColor="text1"/>
          <w:szCs w:val="18"/>
          <w:lang w:val="en-US" w:eastAsia="en-US" w:bidi="ar-SA"/>
        </w:rPr>
        <w:t>value.objlist</w:t>
      </w:r>
      <w:proofErr w:type="gramEnd"/>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[0] =  </w:t>
      </w:r>
      <w:proofErr w:type="spellStart"/>
      <w:r w:rsidRPr="009B5B13">
        <w:rPr>
          <w:rFonts w:eastAsia="Times New Roman"/>
          <w:bCs/>
          <w:color w:val="000000" w:themeColor="text1"/>
          <w:szCs w:val="18"/>
          <w:lang w:val="en-US" w:eastAsia="en-US" w:bidi="ar-SA"/>
        </w:rPr>
        <w:t>sai_tam_switch_tel_type_obj</w:t>
      </w:r>
      <w:proofErr w:type="spellEnd"/>
      <w:r w:rsidRPr="009B5B13">
        <w:rPr>
          <w:rFonts w:eastAsia="Times New Roman"/>
          <w:color w:val="000000" w:themeColor="text1"/>
          <w:szCs w:val="18"/>
          <w:lang w:val="en-US" w:eastAsia="en-US" w:bidi="ar-SA"/>
        </w:rPr>
        <w:t>;</w:t>
      </w:r>
    </w:p>
    <w:p w14:paraId="3236AF8E"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1].id = SAI_TAM_TELEMETRY_ATTR_COLLECTOR_LIST;</w:t>
      </w:r>
    </w:p>
    <w:p w14:paraId="76F9988C"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1].</w:t>
      </w:r>
      <w:proofErr w:type="spellStart"/>
      <w:r w:rsidRPr="009B5B13">
        <w:rPr>
          <w:rFonts w:eastAsia="Times New Roman"/>
          <w:color w:val="000000" w:themeColor="text1"/>
          <w:szCs w:val="18"/>
          <w:lang w:val="en-US" w:eastAsia="en-US" w:bidi="ar-SA"/>
        </w:rPr>
        <w:t>value.objlist.count</w:t>
      </w:r>
      <w:proofErr w:type="spellEnd"/>
      <w:r w:rsidRPr="009B5B13">
        <w:rPr>
          <w:rFonts w:eastAsia="Times New Roman"/>
          <w:color w:val="000000" w:themeColor="text1"/>
          <w:szCs w:val="18"/>
          <w:lang w:val="en-US" w:eastAsia="en-US" w:bidi="ar-SA"/>
        </w:rPr>
        <w:t xml:space="preserve"> = 1;</w:t>
      </w:r>
    </w:p>
    <w:p w14:paraId="605E3B61"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[1].</w:t>
      </w:r>
      <w:proofErr w:type="spellStart"/>
      <w:proofErr w:type="gramStart"/>
      <w:r w:rsidRPr="009B5B13">
        <w:rPr>
          <w:rFonts w:eastAsia="Times New Roman"/>
          <w:color w:val="000000" w:themeColor="text1"/>
          <w:szCs w:val="18"/>
          <w:lang w:val="en-US" w:eastAsia="en-US" w:bidi="ar-SA"/>
        </w:rPr>
        <w:t>value.objlist</w:t>
      </w:r>
      <w:proofErr w:type="gramEnd"/>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[0] = </w:t>
      </w:r>
      <w:proofErr w:type="spellStart"/>
      <w:r w:rsidRPr="009B5B13">
        <w:rPr>
          <w:rFonts w:eastAsia="Times New Roman"/>
          <w:bCs/>
          <w:color w:val="000000" w:themeColor="text1"/>
          <w:szCs w:val="18"/>
          <w:lang w:val="en-US" w:eastAsia="en-US" w:bidi="ar-SA"/>
        </w:rPr>
        <w:t>sai_tam_collector_obj</w:t>
      </w:r>
      <w:proofErr w:type="spellEnd"/>
      <w:r w:rsidRPr="009B5B13">
        <w:rPr>
          <w:rFonts w:eastAsia="Times New Roman"/>
          <w:color w:val="000000" w:themeColor="text1"/>
          <w:szCs w:val="18"/>
          <w:lang w:val="en-US" w:eastAsia="en-US" w:bidi="ar-SA"/>
        </w:rPr>
        <w:t>;</w:t>
      </w:r>
    </w:p>
    <w:p w14:paraId="1A18D048" w14:textId="2794C997" w:rsidR="009B5B13" w:rsidRPr="009B5B13" w:rsidDel="00864219" w:rsidRDefault="009B5B13" w:rsidP="009B5B13">
      <w:pPr>
        <w:spacing w:after="0"/>
        <w:ind w:left="720"/>
        <w:rPr>
          <w:rFonts w:eastAsia="Times New Roman"/>
          <w:color w:val="000000" w:themeColor="text1"/>
          <w:szCs w:val="18"/>
          <w:lang w:val="en-US" w:eastAsia="en-US" w:bidi="ar-SA"/>
        </w:rPr>
      </w:pPr>
      <w:moveFromRangeStart w:id="170" w:author="Mickey  Spiegel" w:date="2019-05-01T16:04:00Z" w:name="move7619090"/>
      <w:moveFrom w:id="171" w:author="Mickey  Spiegel" w:date="2019-05-01T16:04:00Z">
        <w:r w:rsidRPr="009B5B13" w:rsidDel="00864219">
          <w:rPr>
            <w:rFonts w:eastAsia="Times New Roman"/>
            <w:color w:val="000000" w:themeColor="text1"/>
            <w:szCs w:val="18"/>
            <w:lang w:val="en-US" w:eastAsia="en-US" w:bidi="ar-SA"/>
          </w:rPr>
          <w:t>sai_attr_list[2].id = SAI_TAM_TELEMETRY_ATTR_REPORT_ID;</w:t>
        </w:r>
      </w:moveFrom>
    </w:p>
    <w:p w14:paraId="44FB1E0B" w14:textId="0DAACD83" w:rsidR="009B5B13" w:rsidRPr="009B5B13" w:rsidDel="00864219" w:rsidRDefault="009B5B13" w:rsidP="009B5B13">
      <w:pPr>
        <w:spacing w:after="0"/>
        <w:ind w:left="720"/>
        <w:rPr>
          <w:rFonts w:eastAsia="Times New Roman"/>
          <w:color w:val="000000" w:themeColor="text1"/>
          <w:szCs w:val="18"/>
          <w:lang w:val="en-US" w:eastAsia="en-US" w:bidi="ar-SA"/>
        </w:rPr>
      </w:pPr>
      <w:moveFrom w:id="172" w:author="Mickey  Spiegel" w:date="2019-05-01T16:04:00Z">
        <w:r w:rsidRPr="009B5B13" w:rsidDel="00864219">
          <w:rPr>
            <w:rFonts w:eastAsia="Times New Roman"/>
            <w:color w:val="000000" w:themeColor="text1"/>
            <w:szCs w:val="18"/>
            <w:lang w:val="en-US" w:eastAsia="en-US" w:bidi="ar-SA"/>
          </w:rPr>
          <w:t>sai_attr_list[2].value.oid = </w:t>
        </w:r>
        <w:r w:rsidRPr="009B5B13" w:rsidDel="00864219">
          <w:rPr>
            <w:rFonts w:eastAsia="Times New Roman"/>
            <w:bCs/>
            <w:color w:val="000000" w:themeColor="text1"/>
            <w:szCs w:val="18"/>
            <w:lang w:val="en-US" w:eastAsia="en-US" w:bidi="ar-SA"/>
          </w:rPr>
          <w:t>sai_tam_report_obj</w:t>
        </w:r>
        <w:r w:rsidRPr="009B5B13" w:rsidDel="00864219">
          <w:rPr>
            <w:rFonts w:eastAsia="Times New Roman"/>
            <w:color w:val="000000" w:themeColor="text1"/>
            <w:szCs w:val="18"/>
            <w:lang w:val="en-US" w:eastAsia="en-US" w:bidi="ar-SA"/>
          </w:rPr>
          <w:t>;</w:t>
        </w:r>
      </w:moveFrom>
    </w:p>
    <w:moveFromRangeEnd w:id="170"/>
    <w:p w14:paraId="70BC5533" w14:textId="646CDF9B"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173" w:author="Mickey  Spiegel" w:date="2019-05-01T16:05:00Z">
        <w:r w:rsidR="00864219">
          <w:rPr>
            <w:rFonts w:eastAsia="Times New Roman"/>
            <w:color w:val="000000" w:themeColor="text1"/>
            <w:szCs w:val="18"/>
            <w:lang w:val="en-US" w:eastAsia="en-US" w:bidi="ar-SA"/>
          </w:rPr>
          <w:t>2</w:t>
        </w:r>
      </w:ins>
      <w:del w:id="174" w:author="Mickey  Spiegel" w:date="2019-05-01T16:05:00Z">
        <w:r w:rsidDel="00864219">
          <w:rPr>
            <w:rFonts w:eastAsia="Times New Roman"/>
            <w:color w:val="000000" w:themeColor="text1"/>
            <w:szCs w:val="18"/>
            <w:lang w:val="en-US" w:eastAsia="en-US" w:bidi="ar-SA"/>
          </w:rPr>
          <w:delText>3</w:delText>
        </w:r>
      </w:del>
      <w:r w:rsidRPr="009B5B13">
        <w:rPr>
          <w:rFonts w:eastAsia="Times New Roman"/>
          <w:color w:val="000000" w:themeColor="text1"/>
          <w:szCs w:val="18"/>
          <w:lang w:val="en-US" w:eastAsia="en-US" w:bidi="ar-SA"/>
        </w:rPr>
        <w:t>].id = </w:t>
      </w:r>
      <w:r w:rsidRPr="009B5B13">
        <w:rPr>
          <w:rFonts w:eastAsia="Times New Roman"/>
          <w:color w:val="000000" w:themeColor="text1"/>
          <w:szCs w:val="18"/>
          <w:lang w:eastAsia="en-US" w:bidi="ar-SA"/>
        </w:rPr>
        <w:t>SAI_TAM_TELEMETRY_ATTR_TAM_REPORTING_UNIT</w:t>
      </w:r>
      <w:r w:rsidRPr="009B5B13">
        <w:rPr>
          <w:rFonts w:eastAsia="Times New Roman"/>
          <w:color w:val="000000" w:themeColor="text1"/>
          <w:szCs w:val="18"/>
          <w:lang w:val="en-US" w:eastAsia="en-US" w:bidi="ar-SA"/>
        </w:rPr>
        <w:t>;</w:t>
      </w:r>
    </w:p>
    <w:p w14:paraId="041D7121" w14:textId="3FCB368B" w:rsidR="009B5B13" w:rsidRDefault="009B5B13" w:rsidP="009B5B13">
      <w:pPr>
        <w:spacing w:after="0"/>
        <w:ind w:left="720"/>
        <w:rPr>
          <w:rFonts w:eastAsia="Times New Roman"/>
          <w:b/>
          <w:bCs/>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175" w:author="Mickey  Spiegel" w:date="2019-05-01T16:05:00Z">
        <w:r w:rsidR="00864219">
          <w:rPr>
            <w:rFonts w:eastAsia="Times New Roman"/>
            <w:color w:val="000000" w:themeColor="text1"/>
            <w:szCs w:val="18"/>
            <w:lang w:val="en-US" w:eastAsia="en-US" w:bidi="ar-SA"/>
          </w:rPr>
          <w:t>2</w:t>
        </w:r>
      </w:ins>
      <w:del w:id="176" w:author="Mickey  Spiegel" w:date="2019-05-01T16:05:00Z">
        <w:r w:rsidDel="00864219">
          <w:rPr>
            <w:rFonts w:eastAsia="Times New Roman"/>
            <w:color w:val="000000" w:themeColor="text1"/>
            <w:szCs w:val="18"/>
            <w:lang w:val="en-US" w:eastAsia="en-US" w:bidi="ar-SA"/>
          </w:rPr>
          <w:delText>3</w:delText>
        </w:r>
      </w:del>
      <w:r w:rsidRPr="009B5B13">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s</w:t>
      </w:r>
      <w:r w:rsidRPr="009B5B13">
        <w:rPr>
          <w:rFonts w:eastAsia="Times New Roman"/>
          <w:color w:val="000000" w:themeColor="text1"/>
          <w:szCs w:val="18"/>
          <w:lang w:val="en-US" w:eastAsia="en-US" w:bidi="ar-SA"/>
        </w:rPr>
        <w:t>32 = </w:t>
      </w:r>
      <w:r w:rsidRPr="009B5B13">
        <w:rPr>
          <w:rFonts w:eastAsia="Times New Roman"/>
          <w:bCs/>
          <w:color w:val="000000" w:themeColor="text1"/>
          <w:szCs w:val="18"/>
          <w:lang w:val="en-US" w:eastAsia="en-US" w:bidi="ar-SA"/>
        </w:rPr>
        <w:t>SAI_TAM_REPORTING_UNIT_SEC</w:t>
      </w:r>
    </w:p>
    <w:p w14:paraId="7889AC2B" w14:textId="71F84849"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177" w:author="Mickey  Spiegel" w:date="2019-05-01T16:05:00Z">
        <w:r w:rsidR="00864219">
          <w:rPr>
            <w:rFonts w:eastAsia="Times New Roman"/>
            <w:color w:val="000000" w:themeColor="text1"/>
            <w:szCs w:val="18"/>
            <w:lang w:val="en-US" w:eastAsia="en-US" w:bidi="ar-SA"/>
          </w:rPr>
          <w:t>3</w:t>
        </w:r>
      </w:ins>
      <w:del w:id="178" w:author="Mickey  Spiegel" w:date="2019-05-01T16:05:00Z">
        <w:r w:rsidDel="00864219">
          <w:rPr>
            <w:rFonts w:eastAsia="Times New Roman"/>
            <w:color w:val="000000" w:themeColor="text1"/>
            <w:szCs w:val="18"/>
            <w:lang w:val="en-US" w:eastAsia="en-US" w:bidi="ar-SA"/>
          </w:rPr>
          <w:delText>4</w:delText>
        </w:r>
      </w:del>
      <w:r w:rsidRPr="009B5B13">
        <w:rPr>
          <w:rFonts w:eastAsia="Times New Roman"/>
          <w:color w:val="000000" w:themeColor="text1"/>
          <w:szCs w:val="18"/>
          <w:lang w:val="en-US" w:eastAsia="en-US" w:bidi="ar-SA"/>
        </w:rPr>
        <w:t>].id = </w:t>
      </w:r>
      <w:r w:rsidRPr="009B5B13">
        <w:rPr>
          <w:rFonts w:eastAsia="Times New Roman"/>
          <w:color w:val="000000" w:themeColor="text1"/>
          <w:szCs w:val="18"/>
          <w:lang w:eastAsia="en-US" w:bidi="ar-SA"/>
        </w:rPr>
        <w:t>SAI_TAM_TELEMETRY_ATTR_REPORTING_INTERVAL</w:t>
      </w:r>
      <w:r w:rsidRPr="009B5B13">
        <w:rPr>
          <w:rFonts w:eastAsia="Times New Roman"/>
          <w:color w:val="000000" w:themeColor="text1"/>
          <w:szCs w:val="18"/>
          <w:lang w:val="en-US" w:eastAsia="en-US" w:bidi="ar-SA"/>
        </w:rPr>
        <w:t>;</w:t>
      </w:r>
    </w:p>
    <w:p w14:paraId="549EDBC4" w14:textId="5CFA17E5" w:rsidR="009B5B13" w:rsidRPr="009B5B13" w:rsidRDefault="009B5B13" w:rsidP="009B5B13">
      <w:pPr>
        <w:spacing w:after="0"/>
        <w:ind w:left="720"/>
        <w:jc w:val="both"/>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179" w:author="Mickey  Spiegel" w:date="2019-05-01T16:05:00Z">
        <w:r w:rsidR="00864219">
          <w:rPr>
            <w:rFonts w:eastAsia="Times New Roman"/>
            <w:color w:val="000000" w:themeColor="text1"/>
            <w:szCs w:val="18"/>
            <w:lang w:val="en-US" w:eastAsia="en-US" w:bidi="ar-SA"/>
          </w:rPr>
          <w:t>3</w:t>
        </w:r>
      </w:ins>
      <w:del w:id="180" w:author="Mickey  Spiegel" w:date="2019-05-01T16:05:00Z">
        <w:r w:rsidDel="00864219">
          <w:rPr>
            <w:rFonts w:eastAsia="Times New Roman"/>
            <w:color w:val="000000" w:themeColor="text1"/>
            <w:szCs w:val="18"/>
            <w:lang w:val="en-US" w:eastAsia="en-US" w:bidi="ar-SA"/>
          </w:rPr>
          <w:delText>4</w:delText>
        </w:r>
      </w:del>
      <w:r w:rsidRPr="009B5B13">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sidRPr="009B5B13">
        <w:rPr>
          <w:rFonts w:eastAsia="Times New Roman"/>
          <w:color w:val="000000" w:themeColor="text1"/>
          <w:szCs w:val="18"/>
          <w:lang w:val="en-US" w:eastAsia="en-US" w:bidi="ar-SA"/>
        </w:rPr>
        <w:t>32 = </w:t>
      </w:r>
      <w:r w:rsidRPr="009B5B13">
        <w:rPr>
          <w:rFonts w:eastAsia="Times New Roman"/>
          <w:bCs/>
          <w:color w:val="000000" w:themeColor="text1"/>
          <w:szCs w:val="18"/>
          <w:lang w:val="en-US" w:eastAsia="en-US" w:bidi="ar-SA"/>
        </w:rPr>
        <w:t>10</w:t>
      </w:r>
    </w:p>
    <w:p w14:paraId="6D61C8A4"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14:paraId="5B5B1EA2" w14:textId="0173A44E"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 xml:space="preserve"> = </w:t>
      </w:r>
      <w:ins w:id="181" w:author="Mickey  Spiegel" w:date="2019-05-01T16:05:00Z">
        <w:r w:rsidR="00864219">
          <w:rPr>
            <w:rFonts w:eastAsia="Times New Roman"/>
            <w:color w:val="000000" w:themeColor="text1"/>
            <w:szCs w:val="18"/>
            <w:lang w:val="en-US" w:eastAsia="en-US" w:bidi="ar-SA"/>
          </w:rPr>
          <w:t>4</w:t>
        </w:r>
      </w:ins>
      <w:del w:id="182" w:author="Mickey  Spiegel" w:date="2019-05-01T16:05:00Z">
        <w:r w:rsidDel="00864219">
          <w:rPr>
            <w:rFonts w:eastAsia="Times New Roman"/>
            <w:color w:val="000000" w:themeColor="text1"/>
            <w:szCs w:val="18"/>
            <w:lang w:val="en-US" w:eastAsia="en-US" w:bidi="ar-SA"/>
          </w:rPr>
          <w:delText>5</w:delText>
        </w:r>
      </w:del>
      <w:r w:rsidRPr="009B5B13">
        <w:rPr>
          <w:rFonts w:eastAsia="Times New Roman"/>
          <w:color w:val="000000" w:themeColor="text1"/>
          <w:szCs w:val="18"/>
          <w:lang w:val="en-US" w:eastAsia="en-US" w:bidi="ar-SA"/>
        </w:rPr>
        <w:t>;</w:t>
      </w:r>
    </w:p>
    <w:p w14:paraId="51B30BC9"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14:paraId="5CD7FD2D"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
          <w:bCs/>
          <w:color w:val="000000" w:themeColor="text1"/>
          <w:szCs w:val="18"/>
          <w:lang w:val="en-US" w:eastAsia="en-US" w:bidi="ar-SA"/>
        </w:rPr>
        <w:t>sai_create_tam_telemetry_</w:t>
      </w:r>
      <w:proofErr w:type="gramStart"/>
      <w:r w:rsidRPr="009B5B13">
        <w:rPr>
          <w:rFonts w:eastAsia="Times New Roman"/>
          <w:b/>
          <w:bCs/>
          <w:color w:val="000000" w:themeColor="text1"/>
          <w:szCs w:val="18"/>
          <w:lang w:val="en-US" w:eastAsia="en-US" w:bidi="ar-SA"/>
        </w:rPr>
        <w:t>fn</w:t>
      </w:r>
      <w:proofErr w:type="spellEnd"/>
      <w:r w:rsidRPr="009B5B13">
        <w:rPr>
          <w:rFonts w:eastAsia="Times New Roman"/>
          <w:b/>
          <w:bCs/>
          <w:color w:val="000000" w:themeColor="text1"/>
          <w:szCs w:val="18"/>
          <w:lang w:val="en-US" w:eastAsia="en-US" w:bidi="ar-SA"/>
        </w:rPr>
        <w:t>(</w:t>
      </w:r>
      <w:proofErr w:type="gramEnd"/>
    </w:p>
    <w:p w14:paraId="65189B69" w14:textId="77777777"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sai_tam_telemetry_obj</w:t>
      </w:r>
      <w:proofErr w:type="spellEnd"/>
      <w:r w:rsidRPr="009B5B13">
        <w:rPr>
          <w:rFonts w:eastAsia="Times New Roman"/>
          <w:color w:val="000000" w:themeColor="text1"/>
          <w:szCs w:val="18"/>
          <w:lang w:val="en-US" w:eastAsia="en-US" w:bidi="ar-SA"/>
        </w:rPr>
        <w:t>,</w:t>
      </w:r>
    </w:p>
    <w:p w14:paraId="7C0EF2D8" w14:textId="77777777"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switch_id</w:t>
      </w:r>
      <w:proofErr w:type="spellEnd"/>
      <w:r w:rsidRPr="009B5B13">
        <w:rPr>
          <w:rFonts w:eastAsia="Times New Roman"/>
          <w:color w:val="000000" w:themeColor="text1"/>
          <w:szCs w:val="18"/>
          <w:lang w:val="en-US" w:eastAsia="en-US" w:bidi="ar-SA"/>
        </w:rPr>
        <w:t>,</w:t>
      </w:r>
    </w:p>
    <w:p w14:paraId="6487314B" w14:textId="77777777"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w:t>
      </w:r>
    </w:p>
    <w:p w14:paraId="317AE895" w14:textId="77777777"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p>
    <w:p w14:paraId="533969E7" w14:textId="77777777" w:rsidR="009B5B13" w:rsidRDefault="009B5B13" w:rsidP="009B5B13">
      <w:pPr>
        <w:spacing w:after="0"/>
        <w:rPr>
          <w:rFonts w:eastAsia="Times New Roman"/>
          <w:b/>
          <w:bCs/>
          <w:color w:val="000000" w:themeColor="text1"/>
          <w:szCs w:val="18"/>
          <w:lang w:val="en-US" w:eastAsia="en-US" w:bidi="ar-SA"/>
        </w:rPr>
      </w:pPr>
    </w:p>
    <w:p w14:paraId="5CA0B196" w14:textId="77777777" w:rsidR="009B5B13" w:rsidRPr="009B5B13" w:rsidRDefault="009B5B13" w:rsidP="00CB49BF">
      <w:pPr>
        <w:spacing w:after="0"/>
        <w:ind w:left="144"/>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Step 6: Create the TAM object and its bind point </w:t>
      </w:r>
    </w:p>
    <w:p w14:paraId="1BC9AC33"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w:t>
      </w:r>
      <w:proofErr w:type="gramStart"/>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w:t>
      </w:r>
      <w:proofErr w:type="gramEnd"/>
      <w:r w:rsidRPr="009B5B13">
        <w:rPr>
          <w:rFonts w:eastAsia="Times New Roman"/>
          <w:bCs/>
          <w:color w:val="000000" w:themeColor="text1"/>
          <w:szCs w:val="18"/>
          <w:lang w:val="en-US" w:eastAsia="en-US" w:bidi="ar-SA"/>
        </w:rPr>
        <w:t>0].id = SAI_TAM_ATTR_TELEMETRY_OBJECTS_LIST;</w:t>
      </w:r>
    </w:p>
    <w:p w14:paraId="22DFD8CD"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w:t>
      </w:r>
      <w:proofErr w:type="gramStart"/>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w:t>
      </w:r>
      <w:proofErr w:type="gramEnd"/>
      <w:r w:rsidRPr="009B5B13">
        <w:rPr>
          <w:rFonts w:eastAsia="Times New Roman"/>
          <w:bCs/>
          <w:color w:val="000000" w:themeColor="text1"/>
          <w:szCs w:val="18"/>
          <w:lang w:val="en-US" w:eastAsia="en-US" w:bidi="ar-SA"/>
        </w:rPr>
        <w:t>0].</w:t>
      </w:r>
      <w:proofErr w:type="spellStart"/>
      <w:r w:rsidRPr="009B5B13">
        <w:rPr>
          <w:rFonts w:eastAsia="Times New Roman"/>
          <w:bCs/>
          <w:color w:val="000000" w:themeColor="text1"/>
          <w:szCs w:val="18"/>
          <w:lang w:val="en-US" w:eastAsia="en-US" w:bidi="ar-SA"/>
        </w:rPr>
        <w:t>value.objlist.count</w:t>
      </w:r>
      <w:proofErr w:type="spellEnd"/>
      <w:r w:rsidRPr="009B5B13">
        <w:rPr>
          <w:rFonts w:eastAsia="Times New Roman"/>
          <w:bCs/>
          <w:color w:val="000000" w:themeColor="text1"/>
          <w:szCs w:val="18"/>
          <w:lang w:val="en-US" w:eastAsia="en-US" w:bidi="ar-SA"/>
        </w:rPr>
        <w:t xml:space="preserve"> = 1;</w:t>
      </w:r>
    </w:p>
    <w:p w14:paraId="008CF3C3"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[0].</w:t>
      </w:r>
      <w:proofErr w:type="spellStart"/>
      <w:proofErr w:type="gramStart"/>
      <w:r w:rsidRPr="009B5B13">
        <w:rPr>
          <w:rFonts w:eastAsia="Times New Roman"/>
          <w:bCs/>
          <w:color w:val="000000" w:themeColor="text1"/>
          <w:szCs w:val="18"/>
          <w:lang w:val="en-US" w:eastAsia="en-US" w:bidi="ar-SA"/>
        </w:rPr>
        <w:t>value.objlist</w:t>
      </w:r>
      <w:proofErr w:type="gramEnd"/>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 xml:space="preserve">[0] = </w:t>
      </w:r>
      <w:proofErr w:type="spellStart"/>
      <w:r w:rsidRPr="009B5B13">
        <w:rPr>
          <w:rFonts w:eastAsia="Times New Roman"/>
          <w:bCs/>
          <w:color w:val="000000" w:themeColor="text1"/>
          <w:szCs w:val="18"/>
          <w:lang w:val="en-US" w:eastAsia="en-US" w:bidi="ar-SA"/>
        </w:rPr>
        <w:t>sai_tam_telemetry_obj</w:t>
      </w:r>
      <w:proofErr w:type="spellEnd"/>
      <w:r w:rsidRPr="009B5B13">
        <w:rPr>
          <w:rFonts w:eastAsia="Times New Roman"/>
          <w:bCs/>
          <w:color w:val="000000" w:themeColor="text1"/>
          <w:szCs w:val="18"/>
          <w:lang w:val="en-US" w:eastAsia="en-US" w:bidi="ar-SA"/>
        </w:rPr>
        <w:t>;</w:t>
      </w:r>
    </w:p>
    <w:p w14:paraId="3A7037A9"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 </w:t>
      </w:r>
    </w:p>
    <w:p w14:paraId="7E143498"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w:t>
      </w:r>
      <w:proofErr w:type="gramStart"/>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w:t>
      </w:r>
      <w:proofErr w:type="gramEnd"/>
      <w:r w:rsidRPr="009B5B13">
        <w:rPr>
          <w:rFonts w:eastAsia="Times New Roman"/>
          <w:bCs/>
          <w:color w:val="000000" w:themeColor="text1"/>
          <w:szCs w:val="18"/>
          <w:lang w:val="en-US" w:eastAsia="en-US" w:bidi="ar-SA"/>
        </w:rPr>
        <w:t>1].id = SAI_TAM_ATTR_TAM_BIND_POINT_TYPE_LIST;</w:t>
      </w:r>
    </w:p>
    <w:p w14:paraId="6832AD98"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w:t>
      </w:r>
      <w:proofErr w:type="gramStart"/>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w:t>
      </w:r>
      <w:proofErr w:type="gramEnd"/>
      <w:r w:rsidRPr="009B5B13">
        <w:rPr>
          <w:rFonts w:eastAsia="Times New Roman"/>
          <w:bCs/>
          <w:color w:val="000000" w:themeColor="text1"/>
          <w:szCs w:val="18"/>
          <w:lang w:val="en-US" w:eastAsia="en-US" w:bidi="ar-SA"/>
        </w:rPr>
        <w:t>1].</w:t>
      </w:r>
      <w:proofErr w:type="spellStart"/>
      <w:r w:rsidRPr="009B5B13">
        <w:rPr>
          <w:rFonts w:eastAsia="Times New Roman"/>
          <w:bCs/>
          <w:color w:val="000000" w:themeColor="text1"/>
          <w:szCs w:val="18"/>
          <w:lang w:val="en-US" w:eastAsia="en-US" w:bidi="ar-SA"/>
        </w:rPr>
        <w:t>value.objlist.count</w:t>
      </w:r>
      <w:proofErr w:type="spellEnd"/>
      <w:r w:rsidRPr="009B5B13">
        <w:rPr>
          <w:rFonts w:eastAsia="Times New Roman"/>
          <w:bCs/>
          <w:color w:val="000000" w:themeColor="text1"/>
          <w:szCs w:val="18"/>
          <w:lang w:val="en-US" w:eastAsia="en-US" w:bidi="ar-SA"/>
        </w:rPr>
        <w:t xml:space="preserve"> = 1;</w:t>
      </w:r>
    </w:p>
    <w:p w14:paraId="7B3A7C27"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[1].</w:t>
      </w:r>
      <w:proofErr w:type="spellStart"/>
      <w:proofErr w:type="gramStart"/>
      <w:r w:rsidRPr="009B5B13">
        <w:rPr>
          <w:rFonts w:eastAsia="Times New Roman"/>
          <w:bCs/>
          <w:color w:val="000000" w:themeColor="text1"/>
          <w:szCs w:val="18"/>
          <w:lang w:val="en-US" w:eastAsia="en-US" w:bidi="ar-SA"/>
        </w:rPr>
        <w:t>value.objlist</w:t>
      </w:r>
      <w:proofErr w:type="gramEnd"/>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[0] = SAI_TAM_BIND_POINT_TYPE_QUEUE; </w:t>
      </w:r>
    </w:p>
    <w:p w14:paraId="0DB9DF81"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ascii="Menlo" w:eastAsia="Times New Roman" w:hAnsi="Menlo" w:cs="Menlo"/>
          <w:bCs/>
          <w:color w:val="000000" w:themeColor="text1"/>
          <w:szCs w:val="18"/>
          <w:lang w:val="en-US" w:eastAsia="en-US" w:bidi="ar-SA"/>
        </w:rPr>
        <w:t> </w:t>
      </w:r>
    </w:p>
    <w:p w14:paraId="2EC00ABE"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attr_count</w:t>
      </w:r>
      <w:proofErr w:type="spellEnd"/>
      <w:r w:rsidRPr="009B5B13">
        <w:rPr>
          <w:rFonts w:eastAsia="Times New Roman"/>
          <w:bCs/>
          <w:color w:val="000000" w:themeColor="text1"/>
          <w:szCs w:val="18"/>
          <w:lang w:val="en-US" w:eastAsia="en-US" w:bidi="ar-SA"/>
        </w:rPr>
        <w:t xml:space="preserve"> = 2;</w:t>
      </w:r>
    </w:p>
    <w:p w14:paraId="1868DB51"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
          <w:bCs/>
          <w:color w:val="000000" w:themeColor="text1"/>
          <w:szCs w:val="18"/>
          <w:lang w:val="en-US" w:eastAsia="en-US" w:bidi="ar-SA"/>
        </w:rPr>
        <w:t>sai_create_tam_</w:t>
      </w:r>
      <w:proofErr w:type="gramStart"/>
      <w:r w:rsidRPr="009B5B13">
        <w:rPr>
          <w:rFonts w:eastAsia="Times New Roman"/>
          <w:b/>
          <w:bCs/>
          <w:color w:val="000000" w:themeColor="text1"/>
          <w:szCs w:val="18"/>
          <w:lang w:val="en-US" w:eastAsia="en-US" w:bidi="ar-SA"/>
        </w:rPr>
        <w:t>fn</w:t>
      </w:r>
      <w:proofErr w:type="spellEnd"/>
      <w:r w:rsidRPr="009B5B13">
        <w:rPr>
          <w:rFonts w:eastAsia="Times New Roman"/>
          <w:b/>
          <w:bCs/>
          <w:color w:val="000000" w:themeColor="text1"/>
          <w:szCs w:val="18"/>
          <w:lang w:val="en-US" w:eastAsia="en-US" w:bidi="ar-SA"/>
        </w:rPr>
        <w:t>(</w:t>
      </w:r>
      <w:proofErr w:type="gramEnd"/>
    </w:p>
    <w:p w14:paraId="09B26010" w14:textId="77777777"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sai_tam_obj</w:t>
      </w:r>
      <w:proofErr w:type="spellEnd"/>
      <w:r w:rsidRPr="009B5B13">
        <w:rPr>
          <w:rFonts w:eastAsia="Times New Roman"/>
          <w:bCs/>
          <w:color w:val="000000" w:themeColor="text1"/>
          <w:szCs w:val="18"/>
          <w:lang w:val="en-US" w:eastAsia="en-US" w:bidi="ar-SA"/>
        </w:rPr>
        <w:t>,</w:t>
      </w:r>
    </w:p>
    <w:p w14:paraId="1B1BEAAE" w14:textId="77777777"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switch_id</w:t>
      </w:r>
      <w:proofErr w:type="spellEnd"/>
      <w:r w:rsidRPr="009B5B13">
        <w:rPr>
          <w:rFonts w:eastAsia="Times New Roman"/>
          <w:bCs/>
          <w:color w:val="000000" w:themeColor="text1"/>
          <w:szCs w:val="18"/>
          <w:lang w:val="en-US" w:eastAsia="en-US" w:bidi="ar-SA"/>
        </w:rPr>
        <w:t>,</w:t>
      </w:r>
    </w:p>
    <w:p w14:paraId="1906D6C7" w14:textId="77777777" w:rsidR="009B5B13" w:rsidRDefault="009B5B13" w:rsidP="009B5B13">
      <w:pPr>
        <w:spacing w:after="0"/>
        <w:ind w:left="1440"/>
        <w:rPr>
          <w:rFonts w:eastAsia="Times New Roman"/>
          <w:bCs/>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attr_count</w:t>
      </w:r>
      <w:proofErr w:type="spellEnd"/>
      <w:r>
        <w:rPr>
          <w:rFonts w:eastAsia="Times New Roman"/>
          <w:bCs/>
          <w:color w:val="000000" w:themeColor="text1"/>
          <w:szCs w:val="18"/>
          <w:lang w:val="en-US" w:eastAsia="en-US" w:bidi="ar-SA"/>
        </w:rPr>
        <w:t>,</w:t>
      </w:r>
    </w:p>
    <w:p w14:paraId="366A414C" w14:textId="77777777" w:rsidR="009B5B13" w:rsidRDefault="009B5B13" w:rsidP="009B5B13">
      <w:pPr>
        <w:spacing w:after="0"/>
        <w:ind w:left="1440"/>
        <w:rPr>
          <w:rFonts w:eastAsia="Times New Roman"/>
          <w:bCs/>
          <w:color w:val="000000" w:themeColor="text1"/>
          <w:szCs w:val="18"/>
          <w:lang w:val="en-US" w:eastAsia="en-US" w:bidi="ar-SA"/>
        </w:rPr>
      </w:pPr>
      <w:proofErr w:type="spellStart"/>
      <w:r>
        <w:rPr>
          <w:rFonts w:eastAsia="Times New Roman"/>
          <w:bCs/>
          <w:color w:val="000000" w:themeColor="text1"/>
          <w:szCs w:val="18"/>
          <w:lang w:val="en-US" w:eastAsia="en-US" w:bidi="ar-SA"/>
        </w:rPr>
        <w:t>sai_attr_list</w:t>
      </w:r>
      <w:proofErr w:type="spellEnd"/>
      <w:r>
        <w:rPr>
          <w:rFonts w:eastAsia="Times New Roman"/>
          <w:bCs/>
          <w:color w:val="000000" w:themeColor="text1"/>
          <w:szCs w:val="18"/>
          <w:lang w:val="en-US" w:eastAsia="en-US" w:bidi="ar-SA"/>
        </w:rPr>
        <w:t>);</w:t>
      </w:r>
    </w:p>
    <w:p w14:paraId="2557D282" w14:textId="77777777" w:rsidR="009B5B13" w:rsidRPr="009B5B13" w:rsidRDefault="009B5B13" w:rsidP="009B5B13">
      <w:pPr>
        <w:spacing w:after="0"/>
        <w:rPr>
          <w:rFonts w:eastAsia="Times New Roman"/>
          <w:bCs/>
          <w:color w:val="000000" w:themeColor="text1"/>
          <w:szCs w:val="18"/>
          <w:lang w:val="en-US" w:eastAsia="en-US" w:bidi="ar-SA"/>
        </w:rPr>
      </w:pPr>
    </w:p>
    <w:p w14:paraId="35338D29" w14:textId="77777777" w:rsidR="009B5B13" w:rsidRPr="009B5B13" w:rsidRDefault="009B5B13" w:rsidP="00CB49BF">
      <w:pPr>
        <w:spacing w:after="0"/>
        <w:ind w:left="144"/>
        <w:rPr>
          <w:rFonts w:eastAsia="Times New Roman"/>
          <w:sz w:val="24"/>
          <w:szCs w:val="24"/>
          <w:lang w:val="en-US" w:eastAsia="en-US" w:bidi="ar-SA"/>
        </w:rPr>
      </w:pPr>
      <w:r w:rsidRPr="009B5B13">
        <w:rPr>
          <w:rFonts w:eastAsia="Times New Roman"/>
          <w:b/>
          <w:bCs/>
          <w:color w:val="000000" w:themeColor="text1"/>
          <w:szCs w:val="18"/>
          <w:lang w:val="en-US" w:eastAsia="en-US" w:bidi="ar-SA"/>
        </w:rPr>
        <w:t>S</w:t>
      </w:r>
      <w:r>
        <w:rPr>
          <w:rFonts w:eastAsia="Times New Roman"/>
          <w:b/>
          <w:bCs/>
          <w:color w:val="000000" w:themeColor="text1"/>
          <w:szCs w:val="18"/>
          <w:lang w:val="en-US" w:eastAsia="en-US" w:bidi="ar-SA"/>
        </w:rPr>
        <w:t>t</w:t>
      </w:r>
      <w:r w:rsidRPr="009B5B13">
        <w:rPr>
          <w:rFonts w:eastAsia="Times New Roman"/>
          <w:b/>
          <w:bCs/>
          <w:color w:val="000000" w:themeColor="text1"/>
          <w:szCs w:val="18"/>
          <w:lang w:val="en-US" w:eastAsia="en-US" w:bidi="ar-SA"/>
        </w:rPr>
        <w:t xml:space="preserve">ep 7: Now you can attach </w:t>
      </w:r>
      <w:proofErr w:type="spellStart"/>
      <w:r w:rsidRPr="009B5B13">
        <w:rPr>
          <w:rFonts w:eastAsia="Times New Roman"/>
          <w:b/>
          <w:bCs/>
          <w:color w:val="000000" w:themeColor="text1"/>
          <w:szCs w:val="18"/>
          <w:lang w:val="en-US" w:eastAsia="en-US" w:bidi="ar-SA"/>
        </w:rPr>
        <w:t>sai_tam_obj</w:t>
      </w:r>
      <w:proofErr w:type="spellEnd"/>
      <w:r w:rsidRPr="009B5B13">
        <w:rPr>
          <w:rFonts w:eastAsia="Times New Roman"/>
          <w:b/>
          <w:bCs/>
          <w:color w:val="000000" w:themeColor="text1"/>
          <w:szCs w:val="18"/>
          <w:lang w:val="en-US" w:eastAsia="en-US" w:bidi="ar-SA"/>
        </w:rPr>
        <w:t xml:space="preserve"> to one or more queue objects as needed</w:t>
      </w:r>
    </w:p>
    <w:p w14:paraId="15BB1FC2" w14:textId="77777777" w:rsidR="007354CD" w:rsidRPr="007354CD" w:rsidRDefault="007354CD" w:rsidP="00CB49BF">
      <w:pPr>
        <w:spacing w:after="0"/>
        <w:ind w:left="144"/>
        <w:rPr>
          <w:rFonts w:eastAsia="Times New Roman"/>
          <w:sz w:val="24"/>
          <w:szCs w:val="24"/>
          <w:lang w:val="en-US" w:eastAsia="en-US" w:bidi="ar-SA"/>
        </w:rPr>
      </w:pPr>
      <w:r w:rsidRPr="007354CD">
        <w:rPr>
          <w:rFonts w:eastAsia="Times New Roman"/>
          <w:b/>
          <w:bCs/>
          <w:color w:val="FF0000"/>
          <w:sz w:val="22"/>
          <w:lang w:val="en-US" w:eastAsia="en-US" w:bidi="ar-SA"/>
        </w:rPr>
        <w:t>In this case the telemetry data can be modeled in a Google proto or a simple text file.</w:t>
      </w:r>
    </w:p>
    <w:p w14:paraId="46BE225A" w14:textId="77777777" w:rsidR="007354CD" w:rsidRPr="007354CD" w:rsidRDefault="007354CD" w:rsidP="007354CD">
      <w:pPr>
        <w:spacing w:after="0"/>
        <w:rPr>
          <w:rFonts w:eastAsia="Times New Roman"/>
          <w:sz w:val="24"/>
          <w:szCs w:val="24"/>
          <w:lang w:val="en-US" w:eastAsia="en-US" w:bidi="ar-SA"/>
        </w:rPr>
      </w:pPr>
      <w:r w:rsidRPr="007354CD">
        <w:rPr>
          <w:rFonts w:eastAsia="Times New Roman"/>
          <w:b/>
          <w:bCs/>
          <w:color w:val="FF0000"/>
          <w:sz w:val="22"/>
          <w:lang w:val="en-US" w:eastAsia="en-US" w:bidi="ar-SA"/>
        </w:rPr>
        <w:t>                1 – Queue depth</w:t>
      </w:r>
    </w:p>
    <w:p w14:paraId="0738BE7A" w14:textId="77777777" w:rsidR="007354CD" w:rsidRPr="007354CD" w:rsidRDefault="007354CD" w:rsidP="007354CD">
      <w:pPr>
        <w:spacing w:after="0"/>
        <w:rPr>
          <w:rFonts w:eastAsia="Times New Roman"/>
          <w:sz w:val="24"/>
          <w:szCs w:val="24"/>
          <w:lang w:val="en-US" w:eastAsia="en-US" w:bidi="ar-SA"/>
        </w:rPr>
      </w:pPr>
      <w:r w:rsidRPr="007354CD">
        <w:rPr>
          <w:rFonts w:eastAsia="Times New Roman"/>
          <w:b/>
          <w:bCs/>
          <w:color w:val="FF0000"/>
          <w:sz w:val="22"/>
          <w:lang w:val="en-US" w:eastAsia="en-US" w:bidi="ar-SA"/>
        </w:rPr>
        <w:t>                2 – Queue drop</w:t>
      </w:r>
    </w:p>
    <w:p w14:paraId="26EFF163" w14:textId="77777777" w:rsidR="001C56D0" w:rsidRPr="001C56D0" w:rsidRDefault="001C56D0" w:rsidP="001C56D0"/>
    <w:p w14:paraId="5E0C3D1A" w14:textId="79CD8F78" w:rsidR="001A0FC4" w:rsidRDefault="001A0FC4" w:rsidP="00033A86">
      <w:pPr>
        <w:pStyle w:val="Heading2"/>
        <w:numPr>
          <w:ilvl w:val="1"/>
          <w:numId w:val="3"/>
        </w:numPr>
        <w:ind w:hanging="576"/>
      </w:pPr>
      <w:bookmarkStart w:id="183" w:name="_Toc528317648"/>
      <w:r>
        <w:lastRenderedPageBreak/>
        <w:t xml:space="preserve">Example: Creating </w:t>
      </w:r>
      <w:del w:id="184" w:author="Mickey  Spiegel" w:date="2019-04-17T20:47:00Z">
        <w:r w:rsidDel="00E13A60">
          <w:delText xml:space="preserve">IFA </w:delText>
        </w:r>
      </w:del>
      <w:r>
        <w:t>INT session</w:t>
      </w:r>
    </w:p>
    <w:p w14:paraId="1690FBFE" w14:textId="77777777" w:rsidR="001A0FC4" w:rsidRDefault="001A0FC4" w:rsidP="001A0FC4">
      <w:r>
        <w:t>Work flow includes defining a flow type and flow attributes (N tuple) for INT, attaching a sampler object to the flow attributes, defining an INT type, INT attributes, INT report and collector.</w:t>
      </w:r>
    </w:p>
    <w:p w14:paraId="5320082E" w14:textId="77777777" w:rsidR="00451429" w:rsidRPr="004733B7" w:rsidRDefault="00451429" w:rsidP="00451429">
      <w:pPr>
        <w:rPr>
          <w:rFonts w:asciiTheme="minorHAnsi" w:hAnsiTheme="minorHAnsi" w:cstheme="minorHAnsi"/>
          <w:szCs w:val="18"/>
        </w:rPr>
      </w:pPr>
    </w:p>
    <w:p w14:paraId="0EE69C70" w14:textId="77777777" w:rsidR="00451429" w:rsidRDefault="003957F7" w:rsidP="00451429">
      <w:pPr>
        <w:pStyle w:val="NormalWeb"/>
        <w:rPr>
          <w:lang w:val="en-IN" w:eastAsia="en-IN" w:bidi="te-IN"/>
        </w:rPr>
      </w:pPr>
      <w:r>
        <w:rPr>
          <w:noProof/>
        </w:rPr>
        <mc:AlternateContent>
          <mc:Choice Requires="wps">
            <w:drawing>
              <wp:anchor distT="0" distB="0" distL="114300" distR="114300" simplePos="0" relativeHeight="251704320" behindDoc="0" locked="0" layoutInCell="1" allowOverlap="1" wp14:anchorId="5CA72EAB" wp14:editId="14B63150">
                <wp:simplePos x="0" y="0"/>
                <wp:positionH relativeFrom="column">
                  <wp:posOffset>1921510</wp:posOffset>
                </wp:positionH>
                <wp:positionV relativeFrom="paragraph">
                  <wp:posOffset>373839</wp:posOffset>
                </wp:positionV>
                <wp:extent cx="973667" cy="245533"/>
                <wp:effectExtent l="0" t="0" r="17145" b="8890"/>
                <wp:wrapNone/>
                <wp:docPr id="31" name="Rounded Rectangle 31"/>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B4E46D" w14:textId="77777777" w:rsidR="00E2547A" w:rsidRPr="004733B7" w:rsidRDefault="00E2547A" w:rsidP="00451429">
                            <w:pPr>
                              <w:jc w:val="center"/>
                              <w:rPr>
                                <w:sz w:val="16"/>
                                <w:szCs w:val="16"/>
                                <w:lang w:val="en-US"/>
                              </w:rPr>
                            </w:pPr>
                            <w:r>
                              <w:rPr>
                                <w:sz w:val="16"/>
                                <w:szCs w:val="16"/>
                                <w:lang w:val="en-US"/>
                              </w:rPr>
                              <w:t>Telemetry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A72EAB" id="Rounded Rectangle 31" o:spid="_x0000_s1045" style="position:absolute;margin-left:151.3pt;margin-top:29.45pt;width:76.65pt;height:19.35pt;z-index:251704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" fillcolor="#5b9bd5 [3204]" strokecolor="#1f4d78 [1604]" strokeweight="1pt">
                <v:stroke joinstyle="miter"/>
                <v:textbox>
                  <w:txbxContent>
                    <w:p w14:paraId="55B4E46D" w14:textId="77777777" w:rsidR="00E2547A" w:rsidRPr="004733B7" w:rsidRDefault="00E2547A" w:rsidP="00451429">
                      <w:pPr>
                        <w:jc w:val="center"/>
                        <w:rPr>
                          <w:sz w:val="16"/>
                          <w:szCs w:val="16"/>
                          <w:lang w:val="en-US"/>
                        </w:rPr>
                      </w:pPr>
                      <w:r>
                        <w:rPr>
                          <w:sz w:val="16"/>
                          <w:szCs w:val="16"/>
                          <w:lang w:val="en-US"/>
                        </w:rPr>
                        <w:t>Telemetry Object</w:t>
                      </w:r>
                    </w:p>
                  </w:txbxContent>
                </v:textbox>
              </v:roundrect>
            </w:pict>
          </mc:Fallback>
        </mc:AlternateContent>
      </w:r>
      <w:r w:rsidR="00451429">
        <w:rPr>
          <w:noProof/>
        </w:rPr>
        <mc:AlternateContent>
          <mc:Choice Requires="wps">
            <w:drawing>
              <wp:anchor distT="0" distB="0" distL="114300" distR="114300" simplePos="0" relativeHeight="251708416" behindDoc="0" locked="0" layoutInCell="1" allowOverlap="1" wp14:anchorId="2C8E7FB6" wp14:editId="71C6450D">
                <wp:simplePos x="0" y="0"/>
                <wp:positionH relativeFrom="column">
                  <wp:posOffset>1464733</wp:posOffset>
                </wp:positionH>
                <wp:positionV relativeFrom="paragraph">
                  <wp:posOffset>335068</wp:posOffset>
                </wp:positionV>
                <wp:extent cx="457200" cy="109644"/>
                <wp:effectExtent l="0" t="0" r="38100" b="81280"/>
                <wp:wrapNone/>
                <wp:docPr id="30" name="Elbow Connector 30"/>
                <wp:cNvGraphicFramePr/>
                <a:graphic xmlns:a="http://schemas.openxmlformats.org/drawingml/2006/main">
                  <a:graphicData uri="http://schemas.microsoft.com/office/word/2010/wordprocessingShape">
                    <wps:wsp>
                      <wps:cNvCnPr/>
                      <wps:spPr>
                        <a:xfrm>
                          <a:off x="0" y="0"/>
                          <a:ext cx="457200" cy="109644"/>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36BBD30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0" o:spid="_x0000_s1026" type="#_x0000_t34" style="position:absolute;margin-left:115.35pt;margin-top:26.4pt;width:36pt;height:8.6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" strokecolor="#ed7d31 [3205]" strokeweight=".5pt">
                <v:stroke endarrow="block"/>
              </v:shape>
            </w:pict>
          </mc:Fallback>
        </mc:AlternateContent>
      </w:r>
      <w:r w:rsidR="00451429">
        <w:rPr>
          <w:noProof/>
        </w:rPr>
        <mc:AlternateContent>
          <mc:Choice Requires="wps">
            <w:drawing>
              <wp:anchor distT="0" distB="0" distL="114300" distR="114300" simplePos="0" relativeHeight="251701248" behindDoc="0" locked="0" layoutInCell="1" allowOverlap="1" wp14:anchorId="5E53FF0E" wp14:editId="576C9553">
                <wp:simplePos x="0" y="0"/>
                <wp:positionH relativeFrom="column">
                  <wp:posOffset>490643</wp:posOffset>
                </wp:positionH>
                <wp:positionV relativeFrom="paragraph">
                  <wp:posOffset>197273</wp:posOffset>
                </wp:positionV>
                <wp:extent cx="973667" cy="245533"/>
                <wp:effectExtent l="0" t="0" r="17145" b="8890"/>
                <wp:wrapNone/>
                <wp:docPr id="32" name="Rounded Rectangle 32"/>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372161" w14:textId="77777777" w:rsidR="00E2547A" w:rsidRPr="004733B7" w:rsidRDefault="00E2547A" w:rsidP="00451429">
                            <w:pPr>
                              <w:jc w:val="center"/>
                              <w:rPr>
                                <w:sz w:val="16"/>
                                <w:szCs w:val="16"/>
                                <w:lang w:val="en-US"/>
                              </w:rPr>
                            </w:pPr>
                            <w:r>
                              <w:rPr>
                                <w:sz w:val="16"/>
                                <w:szCs w:val="16"/>
                                <w:lang w:val="en-US"/>
                              </w:rPr>
                              <w:t>Port Stats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53FF0E" id="Rounded Rectangle 32" o:spid="_x0000_s1046" style="position:absolute;margin-left:38.65pt;margin-top:15.55pt;width:76.65pt;height:19.35pt;z-index:251701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" fillcolor="#5b9bd5 [3204]" strokecolor="#1f4d78 [1604]" strokeweight="1pt">
                <v:stroke joinstyle="miter"/>
                <v:textbox>
                  <w:txbxContent>
                    <w:p w14:paraId="41372161" w14:textId="77777777" w:rsidR="00E2547A" w:rsidRPr="004733B7" w:rsidRDefault="00E2547A" w:rsidP="00451429">
                      <w:pPr>
                        <w:jc w:val="center"/>
                        <w:rPr>
                          <w:sz w:val="16"/>
                          <w:szCs w:val="16"/>
                          <w:lang w:val="en-US"/>
                        </w:rPr>
                      </w:pPr>
                      <w:r>
                        <w:rPr>
                          <w:sz w:val="16"/>
                          <w:szCs w:val="16"/>
                          <w:lang w:val="en-US"/>
                        </w:rPr>
                        <w:t>Port Stats</w:t>
                      </w:r>
                    </w:p>
                  </w:txbxContent>
                </v:textbox>
              </v:roundrect>
            </w:pict>
          </mc:Fallback>
        </mc:AlternateContent>
      </w:r>
    </w:p>
    <w:p w14:paraId="400C325B" w14:textId="77777777" w:rsidR="00451429" w:rsidRDefault="00107402" w:rsidP="00451429">
      <w:pPr>
        <w:pStyle w:val="NormalWeb"/>
        <w:rPr>
          <w:lang w:val="en-IN" w:eastAsia="en-IN" w:bidi="te-IN"/>
        </w:rPr>
      </w:pPr>
      <w:r>
        <w:rPr>
          <w:noProof/>
        </w:rPr>
        <mc:AlternateContent>
          <mc:Choice Requires="wps">
            <w:drawing>
              <wp:anchor distT="0" distB="0" distL="114300" distR="114300" simplePos="0" relativeHeight="251716608" behindDoc="0" locked="0" layoutInCell="1" allowOverlap="1" wp14:anchorId="7BA977CD" wp14:editId="2F65EDD5">
                <wp:simplePos x="0" y="0"/>
                <wp:positionH relativeFrom="column">
                  <wp:posOffset>4346154</wp:posOffset>
                </wp:positionH>
                <wp:positionV relativeFrom="paragraph">
                  <wp:posOffset>292268</wp:posOffset>
                </wp:positionV>
                <wp:extent cx="269913" cy="321310"/>
                <wp:effectExtent l="0" t="63500" r="0" b="21590"/>
                <wp:wrapNone/>
                <wp:docPr id="19" name="Elbow Connector 19"/>
                <wp:cNvGraphicFramePr/>
                <a:graphic xmlns:a="http://schemas.openxmlformats.org/drawingml/2006/main">
                  <a:graphicData uri="http://schemas.microsoft.com/office/word/2010/wordprocessingShape">
                    <wps:wsp>
                      <wps:cNvCnPr/>
                      <wps:spPr>
                        <a:xfrm flipV="1">
                          <a:off x="0" y="0"/>
                          <a:ext cx="269913" cy="321310"/>
                        </a:xfrm>
                        <a:prstGeom prst="bentConnector3">
                          <a:avLst>
                            <a:gd name="adj1" fmla="val 38698"/>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3EA3C37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26" type="#_x0000_t34" style="position:absolute;margin-left:342.2pt;margin-top:23pt;width:21.25pt;height:25.3pt;flip:y;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" adj="8359" strokecolor="#ed7d31 [3205]" strokeweight=".5pt">
                <v:stroke endarrow="block"/>
              </v:shape>
            </w:pict>
          </mc:Fallback>
        </mc:AlternateContent>
      </w:r>
      <w:r w:rsidR="003957F7">
        <w:rPr>
          <w:noProof/>
        </w:rPr>
        <mc:AlternateContent>
          <mc:Choice Requires="wps">
            <w:drawing>
              <wp:anchor distT="0" distB="0" distL="114300" distR="114300" simplePos="0" relativeHeight="251744256" behindDoc="0" locked="0" layoutInCell="1" allowOverlap="1" wp14:anchorId="7461CFAE" wp14:editId="6769351A">
                <wp:simplePos x="0" y="0"/>
                <wp:positionH relativeFrom="column">
                  <wp:posOffset>1476260</wp:posOffset>
                </wp:positionH>
                <wp:positionV relativeFrom="paragraph">
                  <wp:posOffset>159897</wp:posOffset>
                </wp:positionV>
                <wp:extent cx="445135" cy="1134301"/>
                <wp:effectExtent l="0" t="63500" r="0" b="21590"/>
                <wp:wrapNone/>
                <wp:docPr id="68" name="Elbow Connector 68"/>
                <wp:cNvGraphicFramePr/>
                <a:graphic xmlns:a="http://schemas.openxmlformats.org/drawingml/2006/main">
                  <a:graphicData uri="http://schemas.microsoft.com/office/word/2010/wordprocessingShape">
                    <wps:wsp>
                      <wps:cNvCnPr/>
                      <wps:spPr>
                        <a:xfrm flipV="1">
                          <a:off x="0" y="0"/>
                          <a:ext cx="445135" cy="1134301"/>
                        </a:xfrm>
                        <a:prstGeom prst="bentConnector3">
                          <a:avLst>
                            <a:gd name="adj1" fmla="val 28956"/>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2D196EF" id="Elbow Connector 68" o:spid="_x0000_s1026" type="#_x0000_t34" style="position:absolute;margin-left:116.25pt;margin-top:12.6pt;width:35.05pt;height:89.3pt;flip:y;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" adj="6254" strokecolor="#ed7d31 [3205]" strokeweight=".5pt">
                <v:stroke endarrow="block"/>
              </v:shape>
            </w:pict>
          </mc:Fallback>
        </mc:AlternateContent>
      </w:r>
      <w:r w:rsidR="003957F7">
        <w:rPr>
          <w:noProof/>
        </w:rPr>
        <mc:AlternateContent>
          <mc:Choice Requires="wps">
            <w:drawing>
              <wp:anchor distT="0" distB="0" distL="114300" distR="114300" simplePos="0" relativeHeight="251741184" behindDoc="0" locked="0" layoutInCell="1" allowOverlap="1" wp14:anchorId="4A27200E" wp14:editId="5A058B5B">
                <wp:simplePos x="0" y="0"/>
                <wp:positionH relativeFrom="column">
                  <wp:posOffset>1476260</wp:posOffset>
                </wp:positionH>
                <wp:positionV relativeFrom="paragraph">
                  <wp:posOffset>91057</wp:posOffset>
                </wp:positionV>
                <wp:extent cx="445342" cy="881350"/>
                <wp:effectExtent l="0" t="63500" r="0" b="20955"/>
                <wp:wrapNone/>
                <wp:docPr id="66" name="Elbow Connector 66"/>
                <wp:cNvGraphicFramePr/>
                <a:graphic xmlns:a="http://schemas.openxmlformats.org/drawingml/2006/main">
                  <a:graphicData uri="http://schemas.microsoft.com/office/word/2010/wordprocessingShape">
                    <wps:wsp>
                      <wps:cNvCnPr/>
                      <wps:spPr>
                        <a:xfrm flipV="1">
                          <a:off x="0" y="0"/>
                          <a:ext cx="445342" cy="881350"/>
                        </a:xfrm>
                        <a:prstGeom prst="bentConnector3">
                          <a:avLst>
                            <a:gd name="adj1" fmla="val 15344"/>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8AA4B60" id="Elbow Connector 66" o:spid="_x0000_s1026" type="#_x0000_t34" style="position:absolute;margin-left:116.25pt;margin-top:7.15pt;width:35.05pt;height:69.4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" adj="3314" strokecolor="#ed7d31 [3205]" strokeweight=".5pt">
                <v:stroke endarrow="block"/>
              </v:shape>
            </w:pict>
          </mc:Fallback>
        </mc:AlternateContent>
      </w:r>
      <w:r w:rsidR="00F0750E">
        <w:rPr>
          <w:noProof/>
        </w:rPr>
        <mc:AlternateContent>
          <mc:Choice Requires="wps">
            <w:drawing>
              <wp:anchor distT="0" distB="0" distL="114300" distR="114300" simplePos="0" relativeHeight="251710464" behindDoc="0" locked="0" layoutInCell="1" allowOverlap="1" wp14:anchorId="21C00CD5" wp14:editId="5FB91AFF">
                <wp:simplePos x="0" y="0"/>
                <wp:positionH relativeFrom="column">
                  <wp:posOffset>2897436</wp:posOffset>
                </wp:positionH>
                <wp:positionV relativeFrom="paragraph">
                  <wp:posOffset>15026</wp:posOffset>
                </wp:positionV>
                <wp:extent cx="208739" cy="677537"/>
                <wp:effectExtent l="0" t="0" r="33020" b="72390"/>
                <wp:wrapNone/>
                <wp:docPr id="41" name="Elbow Connector 41"/>
                <wp:cNvGraphicFramePr/>
                <a:graphic xmlns:a="http://schemas.openxmlformats.org/drawingml/2006/main">
                  <a:graphicData uri="http://schemas.microsoft.com/office/word/2010/wordprocessingShape">
                    <wps:wsp>
                      <wps:cNvCnPr/>
                      <wps:spPr>
                        <a:xfrm>
                          <a:off x="0" y="0"/>
                          <a:ext cx="208739" cy="677537"/>
                        </a:xfrm>
                        <a:prstGeom prst="bentConnector3">
                          <a:avLst>
                            <a:gd name="adj1" fmla="val 57807"/>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EBD52DC" id="Elbow Connector 41" o:spid="_x0000_s1026" type="#_x0000_t34" style="position:absolute;margin-left:228.15pt;margin-top:1.2pt;width:16.45pt;height:53.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" adj="12486" strokecolor="#ed7d31 [3205]" strokeweight=".5pt">
                <v:stroke endarrow="block"/>
              </v:shape>
            </w:pict>
          </mc:Fallback>
        </mc:AlternateContent>
      </w:r>
      <w:r w:rsidR="00F0750E">
        <w:rPr>
          <w:noProof/>
        </w:rPr>
        <mc:AlternateContent>
          <mc:Choice Requires="wps">
            <w:drawing>
              <wp:anchor distT="0" distB="0" distL="114300" distR="114300" simplePos="0" relativeHeight="251712512" behindDoc="0" locked="0" layoutInCell="1" allowOverlap="1" wp14:anchorId="5B4D9DC0" wp14:editId="4BA9A4EB">
                <wp:simplePos x="0" y="0"/>
                <wp:positionH relativeFrom="column">
                  <wp:posOffset>4614828</wp:posOffset>
                </wp:positionH>
                <wp:positionV relativeFrom="paragraph">
                  <wp:posOffset>152515</wp:posOffset>
                </wp:positionV>
                <wp:extent cx="973667" cy="245533"/>
                <wp:effectExtent l="0" t="0" r="17145" b="8890"/>
                <wp:wrapNone/>
                <wp:docPr id="27" name="Rounded Rectangle 27"/>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210804" w14:textId="77777777" w:rsidR="00E2547A" w:rsidRPr="004733B7" w:rsidRDefault="00E2547A" w:rsidP="00451429">
                            <w:pPr>
                              <w:jc w:val="center"/>
                              <w:rPr>
                                <w:sz w:val="16"/>
                                <w:szCs w:val="16"/>
                                <w:lang w:val="en-US"/>
                              </w:rPr>
                            </w:pPr>
                            <w:r>
                              <w:rPr>
                                <w:sz w:val="16"/>
                                <w:szCs w:val="16"/>
                                <w:lang w:val="en-US"/>
                              </w:rPr>
                              <w:t>Port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4D9DC0" id="Rounded Rectangle 27" o:spid="_x0000_s1047" style="position:absolute;margin-left:363.35pt;margin-top:12pt;width:76.65pt;height:19.3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" fillcolor="red" strokecolor="#1f4d78 [1604]" strokeweight="1pt">
                <v:stroke joinstyle="miter"/>
                <v:textbox>
                  <w:txbxContent>
                    <w:p w14:paraId="0C210804" w14:textId="77777777" w:rsidR="00E2547A" w:rsidRPr="004733B7" w:rsidRDefault="00E2547A" w:rsidP="00451429">
                      <w:pPr>
                        <w:jc w:val="center"/>
                        <w:rPr>
                          <w:sz w:val="16"/>
                          <w:szCs w:val="16"/>
                          <w:lang w:val="en-US"/>
                        </w:rPr>
                      </w:pPr>
                      <w:r>
                        <w:rPr>
                          <w:sz w:val="16"/>
                          <w:szCs w:val="16"/>
                          <w:lang w:val="en-US"/>
                        </w:rPr>
                        <w:t>Port Object</w:t>
                      </w:r>
                    </w:p>
                  </w:txbxContent>
                </v:textbox>
              </v:roundrect>
            </w:pict>
          </mc:Fallback>
        </mc:AlternateContent>
      </w:r>
      <w:r w:rsidR="00451429">
        <w:rPr>
          <w:noProof/>
        </w:rPr>
        <mc:AlternateContent>
          <mc:Choice Requires="wps">
            <w:drawing>
              <wp:anchor distT="0" distB="0" distL="114300" distR="114300" simplePos="0" relativeHeight="251702272" behindDoc="0" locked="0" layoutInCell="1" allowOverlap="1" wp14:anchorId="4628A0DD" wp14:editId="1FB021CB">
                <wp:simplePos x="0" y="0"/>
                <wp:positionH relativeFrom="column">
                  <wp:posOffset>490644</wp:posOffset>
                </wp:positionH>
                <wp:positionV relativeFrom="paragraph">
                  <wp:posOffset>228812</wp:posOffset>
                </wp:positionV>
                <wp:extent cx="973667" cy="245533"/>
                <wp:effectExtent l="0" t="0" r="17145" b="8890"/>
                <wp:wrapNone/>
                <wp:docPr id="58" name="Rounded Rectangle 58"/>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7739DA" w14:textId="77777777" w:rsidR="00E2547A" w:rsidRPr="004733B7" w:rsidRDefault="00E2547A" w:rsidP="00451429">
                            <w:pPr>
                              <w:jc w:val="center"/>
                              <w:rPr>
                                <w:sz w:val="16"/>
                                <w:szCs w:val="16"/>
                                <w:lang w:val="en-US"/>
                              </w:rPr>
                            </w:pPr>
                            <w:r>
                              <w:rPr>
                                <w:sz w:val="16"/>
                                <w:szCs w:val="16"/>
                                <w:lang w:val="en-US"/>
                              </w:rPr>
                              <w:t>Event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28A0DD" id="Rounded Rectangle 58" o:spid="_x0000_s1048" style="position:absolute;margin-left:38.65pt;margin-top:18pt;width:76.65pt;height:19.3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" fillcolor="#5b9bd5 [3204]" strokecolor="#1f4d78 [1604]" strokeweight="1pt">
                <v:stroke joinstyle="miter"/>
                <v:textbox>
                  <w:txbxContent>
                    <w:p w14:paraId="4C7739DA" w14:textId="77777777" w:rsidR="00E2547A" w:rsidRPr="004733B7" w:rsidRDefault="00E2547A" w:rsidP="00451429">
                      <w:pPr>
                        <w:jc w:val="center"/>
                        <w:rPr>
                          <w:sz w:val="16"/>
                          <w:szCs w:val="16"/>
                          <w:lang w:val="en-US"/>
                        </w:rPr>
                      </w:pPr>
                      <w:r>
                        <w:rPr>
                          <w:sz w:val="16"/>
                          <w:szCs w:val="16"/>
                          <w:lang w:val="en-US"/>
                        </w:rPr>
                        <w:t>Event 1</w:t>
                      </w:r>
                    </w:p>
                  </w:txbxContent>
                </v:textbox>
              </v:roundrect>
            </w:pict>
          </mc:Fallback>
        </mc:AlternateContent>
      </w:r>
    </w:p>
    <w:p w14:paraId="2EF49358" w14:textId="77777777" w:rsidR="00451429" w:rsidRDefault="003957F7" w:rsidP="00451429">
      <w:pPr>
        <w:pStyle w:val="NormalWeb"/>
        <w:rPr>
          <w:lang w:val="en-IN" w:eastAsia="en-IN" w:bidi="te-IN"/>
        </w:rPr>
      </w:pPr>
      <w:r>
        <w:rPr>
          <w:noProof/>
        </w:rPr>
        <mc:AlternateContent>
          <mc:Choice Requires="wps">
            <w:drawing>
              <wp:anchor distT="0" distB="0" distL="114300" distR="114300" simplePos="0" relativeHeight="251705344" behindDoc="0" locked="0" layoutInCell="1" allowOverlap="1" wp14:anchorId="430D249D" wp14:editId="6A4279E4">
                <wp:simplePos x="0" y="0"/>
                <wp:positionH relativeFrom="column">
                  <wp:posOffset>1927952</wp:posOffset>
                </wp:positionH>
                <wp:positionV relativeFrom="paragraph">
                  <wp:posOffset>63836</wp:posOffset>
                </wp:positionV>
                <wp:extent cx="973667" cy="324997"/>
                <wp:effectExtent l="0" t="0" r="17145" b="18415"/>
                <wp:wrapNone/>
                <wp:docPr id="45" name="Rounded Rectangle 45"/>
                <wp:cNvGraphicFramePr/>
                <a:graphic xmlns:a="http://schemas.openxmlformats.org/drawingml/2006/main">
                  <a:graphicData uri="http://schemas.microsoft.com/office/word/2010/wordprocessingShape">
                    <wps:wsp>
                      <wps:cNvSpPr/>
                      <wps:spPr>
                        <a:xfrm>
                          <a:off x="0" y="0"/>
                          <a:ext cx="973667" cy="32499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1FF044" w14:textId="77777777" w:rsidR="00E2547A" w:rsidRPr="004733B7" w:rsidRDefault="00E2547A" w:rsidP="00451429">
                            <w:pPr>
                              <w:jc w:val="center"/>
                              <w:rPr>
                                <w:sz w:val="16"/>
                                <w:szCs w:val="16"/>
                                <w:lang w:val="en-US"/>
                              </w:rPr>
                            </w:pPr>
                            <w:r>
                              <w:rPr>
                                <w:sz w:val="16"/>
                                <w:szCs w:val="16"/>
                                <w:lang w:val="en-US"/>
                              </w:rPr>
                              <w:t>Event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30D249D" id="Rounded Rectangle 45" o:spid="_x0000_s1049" style="position:absolute;margin-left:151.8pt;margin-top:5.05pt;width:76.65pt;height:25.6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" fillcolor="#5b9bd5 [3204]" strokecolor="#1f4d78 [1604]" strokeweight="1pt">
                <v:stroke joinstyle="miter"/>
                <v:textbox>
                  <w:txbxContent>
                    <w:p w14:paraId="531FF044" w14:textId="77777777" w:rsidR="00E2547A" w:rsidRPr="004733B7" w:rsidRDefault="00E2547A" w:rsidP="00451429">
                      <w:pPr>
                        <w:jc w:val="center"/>
                        <w:rPr>
                          <w:sz w:val="16"/>
                          <w:szCs w:val="16"/>
                          <w:lang w:val="en-US"/>
                        </w:rPr>
                      </w:pPr>
                      <w:r>
                        <w:rPr>
                          <w:sz w:val="16"/>
                          <w:szCs w:val="16"/>
                          <w:lang w:val="en-US"/>
                        </w:rPr>
                        <w:t>Event Object</w:t>
                      </w:r>
                    </w:p>
                  </w:txbxContent>
                </v:textbox>
              </v:roundrect>
            </w:pict>
          </mc:Fallback>
        </mc:AlternateContent>
      </w:r>
      <w:r>
        <w:rPr>
          <w:noProof/>
        </w:rPr>
        <mc:AlternateContent>
          <mc:Choice Requires="wps">
            <w:drawing>
              <wp:anchor distT="0" distB="0" distL="114300" distR="114300" simplePos="0" relativeHeight="251742208" behindDoc="0" locked="0" layoutInCell="1" allowOverlap="1" wp14:anchorId="134B1E63" wp14:editId="43D9676C">
                <wp:simplePos x="0" y="0"/>
                <wp:positionH relativeFrom="column">
                  <wp:posOffset>1470752</wp:posOffset>
                </wp:positionH>
                <wp:positionV relativeFrom="paragraph">
                  <wp:posOffset>266868</wp:posOffset>
                </wp:positionV>
                <wp:extent cx="457200" cy="424930"/>
                <wp:effectExtent l="0" t="63500" r="0" b="19685"/>
                <wp:wrapNone/>
                <wp:docPr id="67" name="Elbow Connector 67"/>
                <wp:cNvGraphicFramePr/>
                <a:graphic xmlns:a="http://schemas.openxmlformats.org/drawingml/2006/main">
                  <a:graphicData uri="http://schemas.microsoft.com/office/word/2010/wordprocessingShape">
                    <wps:wsp>
                      <wps:cNvCnPr/>
                      <wps:spPr>
                        <a:xfrm flipV="1">
                          <a:off x="0" y="0"/>
                          <a:ext cx="457200" cy="424930"/>
                        </a:xfrm>
                        <a:prstGeom prst="bentConnector3">
                          <a:avLst>
                            <a:gd name="adj1" fmla="val 59638"/>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E1BEEB5" id="Elbow Connector 67" o:spid="_x0000_s1026" type="#_x0000_t34" style="position:absolute;margin-left:115.8pt;margin-top:21pt;width:36pt;height:33.45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" adj="12882" strokecolor="#ed7d31 [3205]" strokeweight=".5pt">
                <v:stroke endarrow="block"/>
              </v:shape>
            </w:pict>
          </mc:Fallback>
        </mc:AlternateContent>
      </w:r>
      <w:r w:rsidR="00F0750E">
        <w:rPr>
          <w:noProof/>
        </w:rPr>
        <mc:AlternateContent>
          <mc:Choice Requires="wps">
            <w:drawing>
              <wp:anchor distT="0" distB="0" distL="114300" distR="114300" simplePos="0" relativeHeight="251711488" behindDoc="0" locked="0" layoutInCell="1" allowOverlap="1" wp14:anchorId="06618190" wp14:editId="65B4374B">
                <wp:simplePos x="0" y="0"/>
                <wp:positionH relativeFrom="column">
                  <wp:posOffset>2902946</wp:posOffset>
                </wp:positionH>
                <wp:positionV relativeFrom="paragraph">
                  <wp:posOffset>127190</wp:posOffset>
                </wp:positionV>
                <wp:extent cx="203230" cy="379570"/>
                <wp:effectExtent l="0" t="0" r="38100" b="78105"/>
                <wp:wrapNone/>
                <wp:docPr id="40" name="Elbow Connector 40"/>
                <wp:cNvGraphicFramePr/>
                <a:graphic xmlns:a="http://schemas.openxmlformats.org/drawingml/2006/main">
                  <a:graphicData uri="http://schemas.microsoft.com/office/word/2010/wordprocessingShape">
                    <wps:wsp>
                      <wps:cNvCnPr/>
                      <wps:spPr>
                        <a:xfrm>
                          <a:off x="0" y="0"/>
                          <a:ext cx="203230" cy="379570"/>
                        </a:xfrm>
                        <a:prstGeom prst="bentConnector3">
                          <a:avLst>
                            <a:gd name="adj1" fmla="val 36440"/>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17C05A9" id="Elbow Connector 40" o:spid="_x0000_s1026" type="#_x0000_t34" style="position:absolute;margin-left:228.6pt;margin-top:10pt;width:16pt;height:29.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" adj="7871" strokecolor="#ed7d31 [3205]" strokeweight=".5pt">
                <v:stroke endarrow="block"/>
              </v:shape>
            </w:pict>
          </mc:Fallback>
        </mc:AlternateContent>
      </w:r>
      <w:r w:rsidR="00F0750E">
        <w:rPr>
          <w:noProof/>
        </w:rPr>
        <mc:AlternateContent>
          <mc:Choice Requires="wps">
            <w:drawing>
              <wp:anchor distT="0" distB="0" distL="114300" distR="114300" simplePos="0" relativeHeight="251713536" behindDoc="0" locked="0" layoutInCell="1" allowOverlap="1" wp14:anchorId="4DBA2B1C" wp14:editId="7A14BC77">
                <wp:simplePos x="0" y="0"/>
                <wp:positionH relativeFrom="column">
                  <wp:posOffset>4614545</wp:posOffset>
                </wp:positionH>
                <wp:positionV relativeFrom="paragraph">
                  <wp:posOffset>347980</wp:posOffset>
                </wp:positionV>
                <wp:extent cx="973455" cy="245110"/>
                <wp:effectExtent l="0" t="0" r="17145" b="8890"/>
                <wp:wrapNone/>
                <wp:docPr id="35" name="Rounded Rectangle 35"/>
                <wp:cNvGraphicFramePr/>
                <a:graphic xmlns:a="http://schemas.openxmlformats.org/drawingml/2006/main">
                  <a:graphicData uri="http://schemas.microsoft.com/office/word/2010/wordprocessingShape">
                    <wps:wsp>
                      <wps:cNvSpPr/>
                      <wps:spPr>
                        <a:xfrm>
                          <a:off x="0" y="0"/>
                          <a:ext cx="973455" cy="24511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E619A6" w14:textId="77777777" w:rsidR="00E2547A" w:rsidRPr="004733B7" w:rsidRDefault="00E2547A" w:rsidP="00451429">
                            <w:pPr>
                              <w:jc w:val="center"/>
                              <w:rPr>
                                <w:sz w:val="16"/>
                                <w:szCs w:val="16"/>
                                <w:lang w:val="en-US"/>
                              </w:rPr>
                            </w:pPr>
                            <w:r>
                              <w:rPr>
                                <w:sz w:val="16"/>
                                <w:szCs w:val="16"/>
                                <w:lang w:val="en-US"/>
                              </w:rPr>
                              <w:t>Vlan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BA2B1C" id="Rounded Rectangle 35" o:spid="_x0000_s1050" style="position:absolute;margin-left:363.35pt;margin-top:27.4pt;width:76.65pt;height:19.3pt;z-index:251713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" fillcolor="red" strokecolor="#1f4d78 [1604]" strokeweight="1pt">
                <v:stroke joinstyle="miter"/>
                <v:textbox>
                  <w:txbxContent>
                    <w:p w14:paraId="48E619A6" w14:textId="77777777" w:rsidR="00E2547A" w:rsidRPr="004733B7" w:rsidRDefault="00E2547A" w:rsidP="00451429">
                      <w:pPr>
                        <w:jc w:val="center"/>
                        <w:rPr>
                          <w:sz w:val="16"/>
                          <w:szCs w:val="16"/>
                          <w:lang w:val="en-US"/>
                        </w:rPr>
                      </w:pPr>
                      <w:r>
                        <w:rPr>
                          <w:sz w:val="16"/>
                          <w:szCs w:val="16"/>
                          <w:lang w:val="en-US"/>
                        </w:rPr>
                        <w:t>Vlan Object</w:t>
                      </w:r>
                    </w:p>
                  </w:txbxContent>
                </v:textbox>
              </v:roundrect>
            </w:pict>
          </mc:Fallback>
        </mc:AlternateContent>
      </w:r>
      <w:r w:rsidR="00F0750E">
        <w:rPr>
          <w:noProof/>
        </w:rPr>
        <mc:AlternateContent>
          <mc:Choice Requires="wps">
            <w:drawing>
              <wp:anchor distT="0" distB="0" distL="114300" distR="114300" simplePos="0" relativeHeight="251715584" behindDoc="0" locked="0" layoutInCell="1" allowOverlap="1" wp14:anchorId="088F25A2" wp14:editId="76A369D3">
                <wp:simplePos x="0" y="0"/>
                <wp:positionH relativeFrom="column">
                  <wp:posOffset>3879437</wp:posOffset>
                </wp:positionH>
                <wp:positionV relativeFrom="paragraph">
                  <wp:posOffset>175956</wp:posOffset>
                </wp:positionV>
                <wp:extent cx="465667" cy="626534"/>
                <wp:effectExtent l="0" t="0" r="17145" b="8890"/>
                <wp:wrapNone/>
                <wp:docPr id="20" name="Rectangle 20"/>
                <wp:cNvGraphicFramePr/>
                <a:graphic xmlns:a="http://schemas.openxmlformats.org/drawingml/2006/main">
                  <a:graphicData uri="http://schemas.microsoft.com/office/word/2010/wordprocessingShape">
                    <wps:wsp>
                      <wps:cNvSpPr/>
                      <wps:spPr>
                        <a:xfrm>
                          <a:off x="0" y="0"/>
                          <a:ext cx="465667" cy="6265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6AE82B" w14:textId="77777777" w:rsidR="00E2547A" w:rsidRPr="004733B7" w:rsidRDefault="00E2547A" w:rsidP="00451429">
                            <w:pPr>
                              <w:jc w:val="center"/>
                              <w:rPr>
                                <w:sz w:val="16"/>
                                <w:szCs w:val="16"/>
                                <w:lang w:val="en-US"/>
                              </w:rPr>
                            </w:pPr>
                            <w:r>
                              <w:rPr>
                                <w:sz w:val="16"/>
                                <w:szCs w:val="16"/>
                                <w:lang w:val="en-US"/>
                              </w:rPr>
                              <w:t xml:space="preserve">Bind </w:t>
                            </w:r>
                            <w:r w:rsidRPr="004733B7">
                              <w:rPr>
                                <w:rFonts w:asciiTheme="minorHAnsi" w:hAnsiTheme="minorHAnsi" w:cstheme="minorHAnsi"/>
                                <w:sz w:val="16"/>
                                <w:szCs w:val="16"/>
                              </w:rPr>
                              <w:t>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8F25A2" id="Rectangle 20" o:spid="_x0000_s1051" style="position:absolute;margin-left:305.45pt;margin-top:13.85pt;width:36.65pt;height:49.3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" fillcolor="#5b9bd5 [3204]" strokecolor="#1f4d78 [1604]" strokeweight="1pt">
                <v:textbox>
                  <w:txbxContent>
                    <w:p w14:paraId="536AE82B" w14:textId="77777777" w:rsidR="00E2547A" w:rsidRPr="004733B7" w:rsidRDefault="00E2547A" w:rsidP="00451429">
                      <w:pPr>
                        <w:jc w:val="center"/>
                        <w:rPr>
                          <w:sz w:val="16"/>
                          <w:szCs w:val="16"/>
                          <w:lang w:val="en-US"/>
                        </w:rPr>
                      </w:pPr>
                      <w:r>
                        <w:rPr>
                          <w:sz w:val="16"/>
                          <w:szCs w:val="16"/>
                          <w:lang w:val="en-US"/>
                        </w:rPr>
                        <w:t xml:space="preserve">Bind </w:t>
                      </w:r>
                      <w:r w:rsidRPr="004733B7">
                        <w:rPr>
                          <w:rFonts w:asciiTheme="minorHAnsi" w:hAnsiTheme="minorHAnsi" w:cstheme="minorHAnsi"/>
                          <w:sz w:val="16"/>
                          <w:szCs w:val="16"/>
                        </w:rPr>
                        <w:t>List</w:t>
                      </w:r>
                    </w:p>
                  </w:txbxContent>
                </v:textbox>
              </v:rect>
            </w:pict>
          </mc:Fallback>
        </mc:AlternateContent>
      </w:r>
      <w:r w:rsidR="00F0750E">
        <w:rPr>
          <w:noProof/>
        </w:rPr>
        <mc:AlternateContent>
          <mc:Choice Requires="wps">
            <w:drawing>
              <wp:anchor distT="0" distB="0" distL="114300" distR="114300" simplePos="0" relativeHeight="251706368" behindDoc="0" locked="0" layoutInCell="1" allowOverlap="1" wp14:anchorId="761FC9C5" wp14:editId="3C8C902A">
                <wp:simplePos x="0" y="0"/>
                <wp:positionH relativeFrom="column">
                  <wp:posOffset>3139440</wp:posOffset>
                </wp:positionH>
                <wp:positionV relativeFrom="paragraph">
                  <wp:posOffset>247956</wp:posOffset>
                </wp:positionV>
                <wp:extent cx="736600" cy="502055"/>
                <wp:effectExtent l="0" t="0" r="12700" b="19050"/>
                <wp:wrapNone/>
                <wp:docPr id="34" name="Rounded Rectangle 34"/>
                <wp:cNvGraphicFramePr/>
                <a:graphic xmlns:a="http://schemas.openxmlformats.org/drawingml/2006/main">
                  <a:graphicData uri="http://schemas.microsoft.com/office/word/2010/wordprocessingShape">
                    <wps:wsp>
                      <wps:cNvSpPr/>
                      <wps:spPr>
                        <a:xfrm>
                          <a:off x="0" y="0"/>
                          <a:ext cx="736600" cy="502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4CE99C" w14:textId="77777777" w:rsidR="00E2547A" w:rsidRPr="004733B7" w:rsidRDefault="00E2547A" w:rsidP="00451429">
                            <w:pPr>
                              <w:jc w:val="center"/>
                              <w:rPr>
                                <w:sz w:val="16"/>
                                <w:szCs w:val="16"/>
                                <w:lang w:val="en-US"/>
                              </w:rPr>
                            </w:pPr>
                            <w:r>
                              <w:rPr>
                                <w:sz w:val="16"/>
                                <w:szCs w:val="16"/>
                                <w:lang w:val="en-US"/>
                              </w:rPr>
                              <w:t>TAM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1FC9C5" id="Rounded Rectangle 34" o:spid="_x0000_s1052" style="position:absolute;margin-left:247.2pt;margin-top:19.5pt;width:58pt;height:39.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" fillcolor="#5b9bd5 [3204]" strokecolor="#1f4d78 [1604]" strokeweight="1pt">
                <v:stroke joinstyle="miter"/>
                <v:textbox>
                  <w:txbxContent>
                    <w:p w14:paraId="524CE99C" w14:textId="77777777" w:rsidR="00E2547A" w:rsidRPr="004733B7" w:rsidRDefault="00E2547A" w:rsidP="00451429">
                      <w:pPr>
                        <w:jc w:val="center"/>
                        <w:rPr>
                          <w:sz w:val="16"/>
                          <w:szCs w:val="16"/>
                          <w:lang w:val="en-US"/>
                        </w:rPr>
                      </w:pPr>
                      <w:r>
                        <w:rPr>
                          <w:sz w:val="16"/>
                          <w:szCs w:val="16"/>
                          <w:lang w:val="en-US"/>
                        </w:rPr>
                        <w:t>TAM Object</w:t>
                      </w:r>
                    </w:p>
                  </w:txbxContent>
                </v:textbox>
              </v:roundrect>
            </w:pict>
          </mc:Fallback>
        </mc:AlternateContent>
      </w:r>
      <w:r w:rsidR="00451429">
        <w:rPr>
          <w:noProof/>
        </w:rPr>
        <mc:AlternateContent>
          <mc:Choice Requires="wps">
            <w:drawing>
              <wp:anchor distT="0" distB="0" distL="114300" distR="114300" simplePos="0" relativeHeight="251709440" behindDoc="0" locked="0" layoutInCell="1" allowOverlap="1" wp14:anchorId="77837000" wp14:editId="086C9A8D">
                <wp:simplePos x="0" y="0"/>
                <wp:positionH relativeFrom="column">
                  <wp:posOffset>1464522</wp:posOffset>
                </wp:positionH>
                <wp:positionV relativeFrom="paragraph">
                  <wp:posOffset>179917</wp:posOffset>
                </wp:positionV>
                <wp:extent cx="457411" cy="118533"/>
                <wp:effectExtent l="0" t="63500" r="0" b="21590"/>
                <wp:wrapNone/>
                <wp:docPr id="61" name="Elbow Connector 61"/>
                <wp:cNvGraphicFramePr/>
                <a:graphic xmlns:a="http://schemas.openxmlformats.org/drawingml/2006/main">
                  <a:graphicData uri="http://schemas.microsoft.com/office/word/2010/wordprocessingShape">
                    <wps:wsp>
                      <wps:cNvCnPr/>
                      <wps:spPr>
                        <a:xfrm flipV="1">
                          <a:off x="0" y="0"/>
                          <a:ext cx="457411" cy="1185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A61D65F" id="Elbow Connector 61" o:spid="_x0000_s1026" type="#_x0000_t34" style="position:absolute;margin-left:115.3pt;margin-top:14.15pt;width:36pt;height:9.3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" strokecolor="#ed7d31 [3205]" strokeweight=".5pt">
                <v:stroke endarrow="block"/>
              </v:shape>
            </w:pict>
          </mc:Fallback>
        </mc:AlternateContent>
      </w:r>
      <w:r w:rsidR="00451429">
        <w:rPr>
          <w:noProof/>
        </w:rPr>
        <mc:AlternateContent>
          <mc:Choice Requires="wps">
            <w:drawing>
              <wp:anchor distT="0" distB="0" distL="114300" distR="114300" simplePos="0" relativeHeight="251707392" behindDoc="0" locked="0" layoutInCell="1" allowOverlap="1" wp14:anchorId="4971D216" wp14:editId="2E957F0B">
                <wp:simplePos x="0" y="0"/>
                <wp:positionH relativeFrom="column">
                  <wp:posOffset>1464733</wp:posOffset>
                </wp:positionH>
                <wp:positionV relativeFrom="paragraph">
                  <wp:posOffset>10160</wp:posOffset>
                </wp:positionV>
                <wp:extent cx="457200" cy="110067"/>
                <wp:effectExtent l="0" t="0" r="38100" b="80645"/>
                <wp:wrapNone/>
                <wp:docPr id="62" name="Elbow Connector 62"/>
                <wp:cNvGraphicFramePr/>
                <a:graphic xmlns:a="http://schemas.openxmlformats.org/drawingml/2006/main">
                  <a:graphicData uri="http://schemas.microsoft.com/office/word/2010/wordprocessingShape">
                    <wps:wsp>
                      <wps:cNvCnPr/>
                      <wps:spPr>
                        <a:xfrm>
                          <a:off x="0" y="0"/>
                          <a:ext cx="457200" cy="110067"/>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719DA9B" id="Elbow Connector 62" o:spid="_x0000_s1026" type="#_x0000_t34" style="position:absolute;margin-left:115.35pt;margin-top:.8pt;width:36pt;height:8.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" strokecolor="#ed7d31 [3205]" strokeweight=".5pt">
                <v:stroke endarrow="block"/>
              </v:shape>
            </w:pict>
          </mc:Fallback>
        </mc:AlternateContent>
      </w:r>
      <w:r w:rsidR="00451429">
        <w:rPr>
          <w:noProof/>
        </w:rPr>
        <mc:AlternateContent>
          <mc:Choice Requires="wps">
            <w:drawing>
              <wp:anchor distT="0" distB="0" distL="114300" distR="114300" simplePos="0" relativeHeight="251703296" behindDoc="0" locked="0" layoutInCell="1" allowOverlap="1" wp14:anchorId="383795CC" wp14:editId="477A93EB">
                <wp:simplePos x="0" y="0"/>
                <wp:positionH relativeFrom="column">
                  <wp:posOffset>491067</wp:posOffset>
                </wp:positionH>
                <wp:positionV relativeFrom="paragraph">
                  <wp:posOffset>177800</wp:posOffset>
                </wp:positionV>
                <wp:extent cx="973667" cy="245533"/>
                <wp:effectExtent l="0" t="0" r="17145" b="8890"/>
                <wp:wrapNone/>
                <wp:docPr id="63" name="Rounded Rectangle 63"/>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9E49AA" w14:textId="77777777" w:rsidR="00E2547A" w:rsidRPr="004733B7" w:rsidRDefault="00E2547A" w:rsidP="00451429">
                            <w:pPr>
                              <w:jc w:val="center"/>
                              <w:rPr>
                                <w:sz w:val="16"/>
                                <w:szCs w:val="16"/>
                                <w:lang w:val="en-US"/>
                              </w:rPr>
                            </w:pPr>
                            <w:r>
                              <w:rPr>
                                <w:sz w:val="16"/>
                                <w:szCs w:val="16"/>
                                <w:lang w:val="en-US"/>
                              </w:rPr>
                              <w:t>Event 1</w:t>
                            </w:r>
                            <w:r>
                              <w:rPr>
                                <w:noProof/>
                                <w:lang w:val="en-US" w:eastAsia="en-US" w:bidi="ar-SA"/>
                              </w:rPr>
                              <w:drawing>
                                <wp:inline distT="0" distB="0" distL="0" distR="0" wp14:anchorId="4FDCF4D8" wp14:editId="6AA9E1B3">
                                  <wp:extent cx="449580" cy="1168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580" cy="1168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3795CC" id="Rounded Rectangle 63" o:spid="_x0000_s1053" style="position:absolute;margin-left:38.65pt;margin-top:14pt;width:76.65pt;height:19.35pt;z-index:251703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" fillcolor="#5b9bd5 [3204]" strokecolor="#1f4d78 [1604]" strokeweight="1pt">
                <v:stroke joinstyle="miter"/>
                <v:textbox>
                  <w:txbxContent>
                    <w:p w14:paraId="139E49AA" w14:textId="77777777" w:rsidR="00E2547A" w:rsidRPr="004733B7" w:rsidRDefault="00E2547A" w:rsidP="00451429">
                      <w:pPr>
                        <w:jc w:val="center"/>
                        <w:rPr>
                          <w:sz w:val="16"/>
                          <w:szCs w:val="16"/>
                          <w:lang w:val="en-US"/>
                        </w:rPr>
                      </w:pPr>
                      <w:r>
                        <w:rPr>
                          <w:sz w:val="16"/>
                          <w:szCs w:val="16"/>
                          <w:lang w:val="en-US"/>
                        </w:rPr>
                        <w:t>Event 1</w:t>
                      </w:r>
                      <w:r>
                        <w:rPr>
                          <w:noProof/>
                          <w:lang w:val="en-US" w:eastAsia="en-US" w:bidi="ar-SA"/>
                        </w:rPr>
                        <w:drawing>
                          <wp:inline distT="0" distB="0" distL="0" distR="0" wp14:anchorId="4FDCF4D8" wp14:editId="6AA9E1B3">
                            <wp:extent cx="449580" cy="1168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580" cy="116840"/>
                                    </a:xfrm>
                                    <a:prstGeom prst="rect">
                                      <a:avLst/>
                                    </a:prstGeom>
                                  </pic:spPr>
                                </pic:pic>
                              </a:graphicData>
                            </a:graphic>
                          </wp:inline>
                        </w:drawing>
                      </w:r>
                    </w:p>
                  </w:txbxContent>
                </v:textbox>
              </v:roundrect>
            </w:pict>
          </mc:Fallback>
        </mc:AlternateContent>
      </w:r>
    </w:p>
    <w:p w14:paraId="77C558FA" w14:textId="77777777" w:rsidR="00451429" w:rsidRPr="00CB49BF" w:rsidRDefault="00107402" w:rsidP="00451429">
      <w:pPr>
        <w:pStyle w:val="NormalWeb"/>
        <w:rPr>
          <w:lang w:val="en-IN" w:eastAsia="en-IN" w:bidi="te-IN"/>
        </w:rPr>
      </w:pPr>
      <w:r>
        <w:rPr>
          <w:noProof/>
        </w:rPr>
        <mc:AlternateContent>
          <mc:Choice Requires="wps">
            <w:drawing>
              <wp:anchor distT="0" distB="0" distL="114300" distR="114300" simplePos="0" relativeHeight="251717632" behindDoc="0" locked="0" layoutInCell="1" allowOverlap="1" wp14:anchorId="44896BEC" wp14:editId="66FE167F">
                <wp:simplePos x="0" y="0"/>
                <wp:positionH relativeFrom="column">
                  <wp:posOffset>4346154</wp:posOffset>
                </wp:positionH>
                <wp:positionV relativeFrom="paragraph">
                  <wp:posOffset>106641</wp:posOffset>
                </wp:positionV>
                <wp:extent cx="269875" cy="50172"/>
                <wp:effectExtent l="0" t="25400" r="34925" b="76835"/>
                <wp:wrapNone/>
                <wp:docPr id="33" name="Elbow Connector 33"/>
                <wp:cNvGraphicFramePr/>
                <a:graphic xmlns:a="http://schemas.openxmlformats.org/drawingml/2006/main">
                  <a:graphicData uri="http://schemas.microsoft.com/office/word/2010/wordprocessingShape">
                    <wps:wsp>
                      <wps:cNvCnPr/>
                      <wps:spPr>
                        <a:xfrm>
                          <a:off x="0" y="0"/>
                          <a:ext cx="269875" cy="50172"/>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410A37D" id="Elbow Connector 33" o:spid="_x0000_s1026" type="#_x0000_t34" style="position:absolute;margin-left:342.2pt;margin-top:8.4pt;width:21.25pt;height:3.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" strokecolor="#ed7d31 [3205]" strokeweight=".5pt">
                <v:stroke endarrow="block"/>
              </v:shape>
            </w:pict>
          </mc:Fallback>
        </mc:AlternateContent>
      </w:r>
      <w:r>
        <w:rPr>
          <w:noProof/>
        </w:rPr>
        <mc:AlternateContent>
          <mc:Choice Requires="wps">
            <w:drawing>
              <wp:anchor distT="0" distB="0" distL="114300" distR="114300" simplePos="0" relativeHeight="251718656" behindDoc="0" locked="0" layoutInCell="1" allowOverlap="1" wp14:anchorId="3CB1F734" wp14:editId="12656367">
                <wp:simplePos x="0" y="0"/>
                <wp:positionH relativeFrom="column">
                  <wp:posOffset>4346153</wp:posOffset>
                </wp:positionH>
                <wp:positionV relativeFrom="paragraph">
                  <wp:posOffset>345088</wp:posOffset>
                </wp:positionV>
                <wp:extent cx="241935" cy="295910"/>
                <wp:effectExtent l="0" t="0" r="37465" b="72390"/>
                <wp:wrapNone/>
                <wp:docPr id="59" name="Elbow Connector 59"/>
                <wp:cNvGraphicFramePr/>
                <a:graphic xmlns:a="http://schemas.openxmlformats.org/drawingml/2006/main">
                  <a:graphicData uri="http://schemas.microsoft.com/office/word/2010/wordprocessingShape">
                    <wps:wsp>
                      <wps:cNvCnPr/>
                      <wps:spPr>
                        <a:xfrm>
                          <a:off x="0" y="0"/>
                          <a:ext cx="241935" cy="295910"/>
                        </a:xfrm>
                        <a:prstGeom prst="bentConnector3">
                          <a:avLst>
                            <a:gd name="adj1" fmla="val 3582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853D4C1" id="Elbow Connector 59" o:spid="_x0000_s1026" type="#_x0000_t34" style="position:absolute;margin-left:342.2pt;margin-top:27.15pt;width:19.05pt;height:23.3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" adj="7738" strokecolor="#ed7d31 [3205]" strokeweight=".5pt">
                <v:stroke endarrow="block"/>
              </v:shape>
            </w:pict>
          </mc:Fallback>
        </mc:AlternateContent>
      </w:r>
      <w:r w:rsidR="003957F7">
        <w:rPr>
          <w:noProof/>
        </w:rPr>
        <mc:AlternateContent>
          <mc:Choice Requires="wps">
            <w:drawing>
              <wp:anchor distT="0" distB="0" distL="114300" distR="114300" simplePos="0" relativeHeight="251739136" behindDoc="0" locked="0" layoutInCell="1" allowOverlap="1" wp14:anchorId="56A33444" wp14:editId="4E190A57">
                <wp:simplePos x="0" y="0"/>
                <wp:positionH relativeFrom="column">
                  <wp:posOffset>2902945</wp:posOffset>
                </wp:positionH>
                <wp:positionV relativeFrom="paragraph">
                  <wp:posOffset>309436</wp:posOffset>
                </wp:positionV>
                <wp:extent cx="203230" cy="661012"/>
                <wp:effectExtent l="0" t="63500" r="0" b="12700"/>
                <wp:wrapNone/>
                <wp:docPr id="77" name="Elbow Connector 77"/>
                <wp:cNvGraphicFramePr/>
                <a:graphic xmlns:a="http://schemas.openxmlformats.org/drawingml/2006/main">
                  <a:graphicData uri="http://schemas.microsoft.com/office/word/2010/wordprocessingShape">
                    <wps:wsp>
                      <wps:cNvCnPr/>
                      <wps:spPr>
                        <a:xfrm flipV="1">
                          <a:off x="0" y="0"/>
                          <a:ext cx="203230" cy="661012"/>
                        </a:xfrm>
                        <a:prstGeom prst="bentConnector3">
                          <a:avLst>
                            <a:gd name="adj1" fmla="val 3370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2D72BCF" id="Elbow Connector 77" o:spid="_x0000_s1026" type="#_x0000_t34" style="position:absolute;margin-left:228.6pt;margin-top:24.35pt;width:16pt;height:52.0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" adj="7279" strokecolor="#ed7d31 [3205]" strokeweight=".5pt">
                <v:stroke endarrow="block"/>
              </v:shape>
            </w:pict>
          </mc:Fallback>
        </mc:AlternateContent>
      </w:r>
      <w:r w:rsidR="003957F7">
        <w:rPr>
          <w:noProof/>
        </w:rPr>
        <mc:AlternateContent>
          <mc:Choice Requires="wps">
            <w:drawing>
              <wp:anchor distT="0" distB="0" distL="114300" distR="114300" simplePos="0" relativeHeight="251746304" behindDoc="0" locked="0" layoutInCell="1" allowOverlap="1" wp14:anchorId="31AE8C30" wp14:editId="1044EC73">
                <wp:simplePos x="0" y="0"/>
                <wp:positionH relativeFrom="column">
                  <wp:posOffset>1476260</wp:posOffset>
                </wp:positionH>
                <wp:positionV relativeFrom="paragraph">
                  <wp:posOffset>3564</wp:posOffset>
                </wp:positionV>
                <wp:extent cx="451692" cy="670093"/>
                <wp:effectExtent l="0" t="63500" r="0" b="15875"/>
                <wp:wrapNone/>
                <wp:docPr id="80" name="Elbow Connector 80"/>
                <wp:cNvGraphicFramePr/>
                <a:graphic xmlns:a="http://schemas.openxmlformats.org/drawingml/2006/main">
                  <a:graphicData uri="http://schemas.microsoft.com/office/word/2010/wordprocessingShape">
                    <wps:wsp>
                      <wps:cNvCnPr/>
                      <wps:spPr>
                        <a:xfrm flipV="1">
                          <a:off x="0" y="0"/>
                          <a:ext cx="451692" cy="670093"/>
                        </a:xfrm>
                        <a:prstGeom prst="bentConnector3">
                          <a:avLst>
                            <a:gd name="adj1" fmla="val 74096"/>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690ABAA" id="Elbow Connector 80" o:spid="_x0000_s1026" type="#_x0000_t34" style="position:absolute;margin-left:116.25pt;margin-top:.3pt;width:35.55pt;height:52.7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" adj="16005" strokecolor="#ed7d31 [3205]" strokeweight=".5pt">
                <v:stroke endarrow="block"/>
              </v:shape>
            </w:pict>
          </mc:Fallback>
        </mc:AlternateContent>
      </w:r>
      <w:r w:rsidR="003957F7">
        <w:rPr>
          <w:noProof/>
        </w:rPr>
        <mc:AlternateContent>
          <mc:Choice Requires="wps">
            <w:drawing>
              <wp:anchor distT="0" distB="0" distL="114300" distR="114300" simplePos="0" relativeHeight="251722752" behindDoc="0" locked="0" layoutInCell="1" allowOverlap="1" wp14:anchorId="3F2FB78B" wp14:editId="24A11914">
                <wp:simplePos x="0" y="0"/>
                <wp:positionH relativeFrom="column">
                  <wp:posOffset>499806</wp:posOffset>
                </wp:positionH>
                <wp:positionV relativeFrom="paragraph">
                  <wp:posOffset>209236</wp:posOffset>
                </wp:positionV>
                <wp:extent cx="973667" cy="245533"/>
                <wp:effectExtent l="0" t="0" r="17145" b="8890"/>
                <wp:wrapNone/>
                <wp:docPr id="69" name="Rounded Rectangle 69"/>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63F2BE" w14:textId="77777777" w:rsidR="00E2547A" w:rsidRPr="00834719" w:rsidRDefault="00E2547A" w:rsidP="003957F7">
                            <w:pPr>
                              <w:jc w:val="center"/>
                              <w:rPr>
                                <w:sz w:val="15"/>
                                <w:szCs w:val="15"/>
                                <w:lang w:val="en-US"/>
                              </w:rPr>
                            </w:pPr>
                            <w:r>
                              <w:rPr>
                                <w:sz w:val="15"/>
                                <w:szCs w:val="15"/>
                                <w:lang w:val="en-US"/>
                              </w:rPr>
                              <w:t xml:space="preserve">Collector </w:t>
                            </w:r>
                            <w:r w:rsidRPr="00834719">
                              <w:rPr>
                                <w:sz w:val="15"/>
                                <w:szCs w:val="15"/>
                                <w:lang w:val="en-US"/>
                              </w:rPr>
                              <w:t>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2FB78B" id="Rounded Rectangle 69" o:spid="_x0000_s1054" style="position:absolute;margin-left:39.35pt;margin-top:16.5pt;width:76.65pt;height:19.35pt;z-index:251722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" fillcolor="#5b9bd5 [3204]" strokecolor="#1f4d78 [1604]" strokeweight="1pt">
                <v:stroke joinstyle="miter"/>
                <v:textbox>
                  <w:txbxContent>
                    <w:p w14:paraId="5D63F2BE" w14:textId="77777777" w:rsidR="00E2547A" w:rsidRPr="00834719" w:rsidRDefault="00E2547A" w:rsidP="003957F7">
                      <w:pPr>
                        <w:jc w:val="center"/>
                        <w:rPr>
                          <w:sz w:val="15"/>
                          <w:szCs w:val="15"/>
                          <w:lang w:val="en-US"/>
                        </w:rPr>
                      </w:pPr>
                      <w:r>
                        <w:rPr>
                          <w:sz w:val="15"/>
                          <w:szCs w:val="15"/>
                          <w:lang w:val="en-US"/>
                        </w:rPr>
                        <w:t xml:space="preserve">Collector </w:t>
                      </w:r>
                      <w:r w:rsidRPr="00834719">
                        <w:rPr>
                          <w:sz w:val="15"/>
                          <w:szCs w:val="15"/>
                          <w:lang w:val="en-US"/>
                        </w:rPr>
                        <w:t>Object</w:t>
                      </w:r>
                    </w:p>
                  </w:txbxContent>
                </v:textbox>
              </v:roundrect>
            </w:pict>
          </mc:Fallback>
        </mc:AlternateContent>
      </w:r>
    </w:p>
    <w:p w14:paraId="68F36FFF" w14:textId="77777777" w:rsidR="00451429" w:rsidRDefault="003957F7" w:rsidP="00451429">
      <w:pPr>
        <w:pStyle w:val="NormalWeb"/>
        <w:rPr>
          <w:lang w:val="en-IN" w:eastAsia="en-IN" w:bidi="te-IN"/>
        </w:rPr>
      </w:pPr>
      <w:r>
        <w:rPr>
          <w:noProof/>
        </w:rPr>
        <mc:AlternateContent>
          <mc:Choice Requires="wps">
            <w:drawing>
              <wp:anchor distT="0" distB="0" distL="114300" distR="114300" simplePos="0" relativeHeight="251730944" behindDoc="0" locked="0" layoutInCell="1" allowOverlap="1" wp14:anchorId="534BD5FA" wp14:editId="1F5CBD20">
                <wp:simplePos x="0" y="0"/>
                <wp:positionH relativeFrom="column">
                  <wp:posOffset>1476260</wp:posOffset>
                </wp:positionH>
                <wp:positionV relativeFrom="paragraph">
                  <wp:posOffset>53462</wp:posOffset>
                </wp:positionV>
                <wp:extent cx="446183" cy="435167"/>
                <wp:effectExtent l="0" t="0" r="24130" b="73025"/>
                <wp:wrapNone/>
                <wp:docPr id="73" name="Elbow Connector 73"/>
                <wp:cNvGraphicFramePr/>
                <a:graphic xmlns:a="http://schemas.openxmlformats.org/drawingml/2006/main">
                  <a:graphicData uri="http://schemas.microsoft.com/office/word/2010/wordprocessingShape">
                    <wps:wsp>
                      <wps:cNvCnPr/>
                      <wps:spPr>
                        <a:xfrm>
                          <a:off x="0" y="0"/>
                          <a:ext cx="446183" cy="435167"/>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1FC4564" id="Elbow Connector 73" o:spid="_x0000_s1026" type="#_x0000_t34" style="position:absolute;margin-left:116.25pt;margin-top:4.2pt;width:35.15pt;height:34.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" strokecolor="#ed7d31 [3205]" strokeweight=".5pt">
                <v:stroke endarrow="block"/>
              </v:shape>
            </w:pict>
          </mc:Fallback>
        </mc:AlternateContent>
      </w:r>
      <w:r>
        <w:rPr>
          <w:noProof/>
        </w:rPr>
        <mc:AlternateContent>
          <mc:Choice Requires="wps">
            <w:drawing>
              <wp:anchor distT="0" distB="0" distL="114300" distR="114300" simplePos="0" relativeHeight="251724800" behindDoc="0" locked="0" layoutInCell="1" allowOverlap="1" wp14:anchorId="43D03E48" wp14:editId="26F218D7">
                <wp:simplePos x="0" y="0"/>
                <wp:positionH relativeFrom="column">
                  <wp:posOffset>502506</wp:posOffset>
                </wp:positionH>
                <wp:positionV relativeFrom="paragraph">
                  <wp:posOffset>195244</wp:posOffset>
                </wp:positionV>
                <wp:extent cx="973667" cy="245533"/>
                <wp:effectExtent l="0" t="0" r="17145" b="8890"/>
                <wp:wrapNone/>
                <wp:docPr id="70" name="Rounded Rectangle 70"/>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CFE151" w14:textId="77777777" w:rsidR="00E2547A" w:rsidRPr="004733B7" w:rsidRDefault="00E2547A" w:rsidP="004C766C">
                            <w:pPr>
                              <w:jc w:val="center"/>
                              <w:rPr>
                                <w:sz w:val="16"/>
                                <w:szCs w:val="16"/>
                                <w:lang w:val="en-US"/>
                              </w:rPr>
                            </w:pPr>
                            <w:r>
                              <w:rPr>
                                <w:sz w:val="16"/>
                                <w:szCs w:val="16"/>
                                <w:lang w:val="en-US"/>
                              </w:rPr>
                              <w:t>Report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D03E48" id="Rounded Rectangle 70" o:spid="_x0000_s1055" style="position:absolute;margin-left:39.55pt;margin-top:15.35pt;width:76.65pt;height:19.35pt;z-index:251724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" fillcolor="#5b9bd5 [3204]" strokecolor="#1f4d78 [1604]" strokeweight="1pt">
                <v:stroke joinstyle="miter"/>
                <v:textbox>
                  <w:txbxContent>
                    <w:p w14:paraId="48CFE151" w14:textId="77777777" w:rsidR="00E2547A" w:rsidRPr="004733B7" w:rsidRDefault="00E2547A" w:rsidP="004C766C">
                      <w:pPr>
                        <w:jc w:val="center"/>
                        <w:rPr>
                          <w:sz w:val="16"/>
                          <w:szCs w:val="16"/>
                          <w:lang w:val="en-US"/>
                        </w:rPr>
                      </w:pPr>
                      <w:r>
                        <w:rPr>
                          <w:sz w:val="16"/>
                          <w:szCs w:val="16"/>
                          <w:lang w:val="en-US"/>
                        </w:rPr>
                        <w:t>Report Object</w:t>
                      </w:r>
                    </w:p>
                  </w:txbxContent>
                </v:textbox>
              </v:roundrect>
            </w:pict>
          </mc:Fallback>
        </mc:AlternateContent>
      </w:r>
      <w:r w:rsidR="00F0750E">
        <w:rPr>
          <w:noProof/>
        </w:rPr>
        <mc:AlternateContent>
          <mc:Choice Requires="wps">
            <w:drawing>
              <wp:anchor distT="0" distB="0" distL="114300" distR="114300" simplePos="0" relativeHeight="251714560" behindDoc="0" locked="0" layoutInCell="1" allowOverlap="1" wp14:anchorId="30AFAAED" wp14:editId="5E3D1020">
                <wp:simplePos x="0" y="0"/>
                <wp:positionH relativeFrom="column">
                  <wp:posOffset>4587286</wp:posOffset>
                </wp:positionH>
                <wp:positionV relativeFrom="paragraph">
                  <wp:posOffset>146003</wp:posOffset>
                </wp:positionV>
                <wp:extent cx="973667" cy="245533"/>
                <wp:effectExtent l="0" t="0" r="17145" b="8890"/>
                <wp:wrapNone/>
                <wp:docPr id="60" name="Rounded Rectangle 60"/>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3E9DB0" w14:textId="77777777" w:rsidR="00E2547A" w:rsidRPr="004733B7" w:rsidRDefault="00E2547A" w:rsidP="00451429">
                            <w:pPr>
                              <w:jc w:val="center"/>
                              <w:rPr>
                                <w:sz w:val="16"/>
                                <w:szCs w:val="16"/>
                                <w:lang w:val="en-US"/>
                              </w:rPr>
                            </w:pPr>
                            <w:r>
                              <w:rPr>
                                <w:sz w:val="16"/>
                                <w:szCs w:val="16"/>
                                <w:lang w:val="en-US"/>
                              </w:rPr>
                              <w:t>Queue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AFAAED" id="Rounded Rectangle 60" o:spid="_x0000_s1056" style="position:absolute;margin-left:361.2pt;margin-top:11.5pt;width:76.65pt;height:19.35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" fillcolor="red" strokecolor="#1f4d78 [1604]" strokeweight="1pt">
                <v:stroke joinstyle="miter"/>
                <v:textbox>
                  <w:txbxContent>
                    <w:p w14:paraId="2B3E9DB0" w14:textId="77777777" w:rsidR="00E2547A" w:rsidRPr="004733B7" w:rsidRDefault="00E2547A" w:rsidP="00451429">
                      <w:pPr>
                        <w:jc w:val="center"/>
                        <w:rPr>
                          <w:sz w:val="16"/>
                          <w:szCs w:val="16"/>
                          <w:lang w:val="en-US"/>
                        </w:rPr>
                      </w:pPr>
                      <w:r>
                        <w:rPr>
                          <w:sz w:val="16"/>
                          <w:szCs w:val="16"/>
                          <w:lang w:val="en-US"/>
                        </w:rPr>
                        <w:t>Queue Object</w:t>
                      </w:r>
                    </w:p>
                  </w:txbxContent>
                </v:textbox>
              </v:roundrect>
            </w:pict>
          </mc:Fallback>
        </mc:AlternateContent>
      </w:r>
    </w:p>
    <w:p w14:paraId="5E1C692B" w14:textId="77777777" w:rsidR="00451429" w:rsidRDefault="00107402" w:rsidP="00451429">
      <w:pPr>
        <w:pStyle w:val="NormalWeb"/>
        <w:rPr>
          <w:lang w:val="en-IN" w:eastAsia="en-IN" w:bidi="te-IN"/>
        </w:rPr>
      </w:pPr>
      <w:r>
        <w:rPr>
          <w:noProof/>
        </w:rPr>
        <mc:AlternateContent>
          <mc:Choice Requires="wps">
            <w:drawing>
              <wp:anchor distT="0" distB="0" distL="114300" distR="114300" simplePos="0" relativeHeight="251726848" behindDoc="0" locked="0" layoutInCell="1" allowOverlap="1" wp14:anchorId="67A08725" wp14:editId="146D8962">
                <wp:simplePos x="0" y="0"/>
                <wp:positionH relativeFrom="column">
                  <wp:posOffset>490251</wp:posOffset>
                </wp:positionH>
                <wp:positionV relativeFrom="paragraph">
                  <wp:posOffset>192130</wp:posOffset>
                </wp:positionV>
                <wp:extent cx="973455" cy="391098"/>
                <wp:effectExtent l="0" t="0" r="17145" b="15875"/>
                <wp:wrapNone/>
                <wp:docPr id="71" name="Rounded Rectangle 71"/>
                <wp:cNvGraphicFramePr/>
                <a:graphic xmlns:a="http://schemas.openxmlformats.org/drawingml/2006/main">
                  <a:graphicData uri="http://schemas.microsoft.com/office/word/2010/wordprocessingShape">
                    <wps:wsp>
                      <wps:cNvSpPr/>
                      <wps:spPr>
                        <a:xfrm>
                          <a:off x="0" y="0"/>
                          <a:ext cx="973455" cy="39109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5A7055" w14:textId="77777777" w:rsidR="00E2547A" w:rsidRPr="004733B7" w:rsidRDefault="00E2547A" w:rsidP="00107402">
                            <w:pPr>
                              <w:jc w:val="center"/>
                              <w:rPr>
                                <w:sz w:val="16"/>
                                <w:szCs w:val="16"/>
                                <w:lang w:val="en-US"/>
                              </w:rPr>
                            </w:pPr>
                            <w:r>
                              <w:rPr>
                                <w:sz w:val="16"/>
                                <w:szCs w:val="16"/>
                                <w:lang w:val="en-US"/>
                              </w:rPr>
                              <w:t>ACL Group, Table, Entry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A08725" id="Rounded Rectangle 71" o:spid="_x0000_s1057" style="position:absolute;margin-left:38.6pt;margin-top:15.15pt;width:76.65pt;height:30.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" fillcolor="#5b9bd5 [3204]" strokecolor="#1f4d78 [1604]" strokeweight="1pt">
                <v:stroke joinstyle="miter"/>
                <v:textbox>
                  <w:txbxContent>
                    <w:p w14:paraId="1A5A7055" w14:textId="77777777" w:rsidR="00E2547A" w:rsidRPr="004733B7" w:rsidRDefault="00E2547A" w:rsidP="00107402">
                      <w:pPr>
                        <w:jc w:val="center"/>
                        <w:rPr>
                          <w:sz w:val="16"/>
                          <w:szCs w:val="16"/>
                          <w:lang w:val="en-US"/>
                        </w:rPr>
                      </w:pPr>
                      <w:r>
                        <w:rPr>
                          <w:sz w:val="16"/>
                          <w:szCs w:val="16"/>
                          <w:lang w:val="en-US"/>
                        </w:rPr>
                        <w:t>ACL Group, Table, Entry object</w:t>
                      </w:r>
                    </w:p>
                  </w:txbxContent>
                </v:textbox>
              </v:roundrect>
            </w:pict>
          </mc:Fallback>
        </mc:AlternateContent>
      </w:r>
      <w:r w:rsidR="003957F7">
        <w:rPr>
          <w:noProof/>
        </w:rPr>
        <mc:AlternateContent>
          <mc:Choice Requires="wps">
            <w:drawing>
              <wp:anchor distT="0" distB="0" distL="114300" distR="114300" simplePos="0" relativeHeight="251720704" behindDoc="0" locked="0" layoutInCell="1" allowOverlap="1" wp14:anchorId="493C4081" wp14:editId="27836EC7">
                <wp:simplePos x="0" y="0"/>
                <wp:positionH relativeFrom="column">
                  <wp:posOffset>1922443</wp:posOffset>
                </wp:positionH>
                <wp:positionV relativeFrom="paragraph">
                  <wp:posOffset>92978</wp:posOffset>
                </wp:positionV>
                <wp:extent cx="973455" cy="402115"/>
                <wp:effectExtent l="0" t="0" r="17145" b="17145"/>
                <wp:wrapNone/>
                <wp:docPr id="65" name="Rounded Rectangle 65"/>
                <wp:cNvGraphicFramePr/>
                <a:graphic xmlns:a="http://schemas.openxmlformats.org/drawingml/2006/main">
                  <a:graphicData uri="http://schemas.microsoft.com/office/word/2010/wordprocessingShape">
                    <wps:wsp>
                      <wps:cNvSpPr/>
                      <wps:spPr>
                        <a:xfrm>
                          <a:off x="0" y="0"/>
                          <a:ext cx="973455" cy="4021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0E84B2" w14:textId="77777777" w:rsidR="00E2547A" w:rsidRPr="00107402" w:rsidRDefault="00E2547A" w:rsidP="00107402">
                            <w:pPr>
                              <w:jc w:val="center"/>
                              <w:rPr>
                                <w:sz w:val="16"/>
                                <w:szCs w:val="16"/>
                                <w:lang w:val="en-US"/>
                              </w:rPr>
                            </w:pPr>
                            <w:r>
                              <w:rPr>
                                <w:sz w:val="16"/>
                                <w:szCs w:val="16"/>
                                <w:lang w:val="en-US"/>
                              </w:rPr>
                              <w:t>INT Object (IFA/IOAM)</w:t>
                            </w:r>
                          </w:p>
                          <w:p w14:paraId="65056DC3" w14:textId="77777777" w:rsidR="00E2547A" w:rsidRPr="00107402" w:rsidRDefault="00E2547A" w:rsidP="00107402">
                            <w:pPr>
                              <w:pStyle w:val="NormalWeb"/>
                              <w:rPr>
                                <w:lang w:eastAsia="en-IN" w:bidi="te-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3C4081" id="Rounded Rectangle 65" o:spid="_x0000_s1058" style="position:absolute;margin-left:151.35pt;margin-top:7.3pt;width:76.65pt;height:31.6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" fillcolor="#5b9bd5 [3204]" strokecolor="#1f4d78 [1604]" strokeweight="1pt">
                <v:stroke joinstyle="miter"/>
                <v:textbox>
                  <w:txbxContent>
                    <w:p w14:paraId="410E84B2" w14:textId="77777777" w:rsidR="00E2547A" w:rsidRPr="00107402" w:rsidRDefault="00E2547A" w:rsidP="00107402">
                      <w:pPr>
                        <w:jc w:val="center"/>
                        <w:rPr>
                          <w:sz w:val="16"/>
                          <w:szCs w:val="16"/>
                          <w:lang w:val="en-US"/>
                        </w:rPr>
                      </w:pPr>
                      <w:r>
                        <w:rPr>
                          <w:sz w:val="16"/>
                          <w:szCs w:val="16"/>
                          <w:lang w:val="en-US"/>
                        </w:rPr>
                        <w:t>INT Object (IFA/IOAM)</w:t>
                      </w:r>
                    </w:p>
                    <w:p w14:paraId="65056DC3" w14:textId="77777777" w:rsidR="00E2547A" w:rsidRPr="00107402" w:rsidRDefault="00E2547A" w:rsidP="00107402">
                      <w:pPr>
                        <w:pStyle w:val="NormalWeb"/>
                        <w:rPr>
                          <w:lang w:eastAsia="en-IN" w:bidi="te-IN"/>
                        </w:rPr>
                      </w:pPr>
                    </w:p>
                  </w:txbxContent>
                </v:textbox>
              </v:roundrect>
            </w:pict>
          </mc:Fallback>
        </mc:AlternateContent>
      </w:r>
      <w:r w:rsidR="003957F7">
        <w:rPr>
          <w:noProof/>
        </w:rPr>
        <mc:AlternateContent>
          <mc:Choice Requires="wps">
            <w:drawing>
              <wp:anchor distT="0" distB="0" distL="114300" distR="114300" simplePos="0" relativeHeight="251732992" behindDoc="0" locked="0" layoutInCell="1" allowOverlap="1" wp14:anchorId="783DA0EE" wp14:editId="6F53C617">
                <wp:simplePos x="0" y="0"/>
                <wp:positionH relativeFrom="column">
                  <wp:posOffset>1476260</wp:posOffset>
                </wp:positionH>
                <wp:positionV relativeFrom="paragraph">
                  <wp:posOffset>43402</wp:posOffset>
                </wp:positionV>
                <wp:extent cx="445135" cy="184119"/>
                <wp:effectExtent l="0" t="0" r="50165" b="70485"/>
                <wp:wrapNone/>
                <wp:docPr id="74" name="Elbow Connector 74"/>
                <wp:cNvGraphicFramePr/>
                <a:graphic xmlns:a="http://schemas.openxmlformats.org/drawingml/2006/main">
                  <a:graphicData uri="http://schemas.microsoft.com/office/word/2010/wordprocessingShape">
                    <wps:wsp>
                      <wps:cNvCnPr/>
                      <wps:spPr>
                        <a:xfrm>
                          <a:off x="0" y="0"/>
                          <a:ext cx="445135" cy="184119"/>
                        </a:xfrm>
                        <a:prstGeom prst="bentConnector3">
                          <a:avLst>
                            <a:gd name="adj1" fmla="val 36414"/>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A384092" id="Elbow Connector 74" o:spid="_x0000_s1026" type="#_x0000_t34" style="position:absolute;margin-left:116.25pt;margin-top:3.4pt;width:35.05pt;height:1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" adj="7865" strokecolor="#ed7d31 [3205]" strokeweight=".5pt">
                <v:stroke endarrow="block"/>
              </v:shape>
            </w:pict>
          </mc:Fallback>
        </mc:AlternateContent>
      </w:r>
      <w:r w:rsidR="004C766C">
        <w:rPr>
          <w:noProof/>
        </w:rPr>
        <mc:AlternateContent>
          <mc:Choice Requires="wps">
            <w:drawing>
              <wp:anchor distT="0" distB="0" distL="114300" distR="114300" simplePos="0" relativeHeight="251735040" behindDoc="0" locked="0" layoutInCell="1" allowOverlap="1" wp14:anchorId="7BE35577" wp14:editId="5B52B2D6">
                <wp:simplePos x="0" y="0"/>
                <wp:positionH relativeFrom="column">
                  <wp:posOffset>1470752</wp:posOffset>
                </wp:positionH>
                <wp:positionV relativeFrom="paragraph">
                  <wp:posOffset>275841</wp:posOffset>
                </wp:positionV>
                <wp:extent cx="451294" cy="164802"/>
                <wp:effectExtent l="0" t="63500" r="0" b="13335"/>
                <wp:wrapNone/>
                <wp:docPr id="75" name="Elbow Connector 75"/>
                <wp:cNvGraphicFramePr/>
                <a:graphic xmlns:a="http://schemas.openxmlformats.org/drawingml/2006/main">
                  <a:graphicData uri="http://schemas.microsoft.com/office/word/2010/wordprocessingShape">
                    <wps:wsp>
                      <wps:cNvCnPr/>
                      <wps:spPr>
                        <a:xfrm flipV="1">
                          <a:off x="0" y="0"/>
                          <a:ext cx="451294" cy="164802"/>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CE256F8" id="Elbow Connector 75" o:spid="_x0000_s1026" type="#_x0000_t34" style="position:absolute;margin-left:115.8pt;margin-top:21.7pt;width:35.55pt;height:13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" strokecolor="#ed7d31 [3205]" strokeweight=".5pt">
                <v:stroke endarrow="block"/>
              </v:shape>
            </w:pict>
          </mc:Fallback>
        </mc:AlternateContent>
      </w:r>
    </w:p>
    <w:p w14:paraId="02FB872B" w14:textId="77777777" w:rsidR="00451429" w:rsidRDefault="004C766C" w:rsidP="00451429">
      <w:pPr>
        <w:pStyle w:val="NormalWeb"/>
        <w:rPr>
          <w:lang w:val="en-IN" w:eastAsia="en-IN" w:bidi="te-IN"/>
        </w:rPr>
      </w:pPr>
      <w:r>
        <w:rPr>
          <w:noProof/>
        </w:rPr>
        <mc:AlternateContent>
          <mc:Choice Requires="wps">
            <w:drawing>
              <wp:anchor distT="0" distB="0" distL="114300" distR="114300" simplePos="0" relativeHeight="251737088" behindDoc="0" locked="0" layoutInCell="1" allowOverlap="1" wp14:anchorId="0EA39848" wp14:editId="3515C225">
                <wp:simplePos x="0" y="0"/>
                <wp:positionH relativeFrom="column">
                  <wp:posOffset>1470752</wp:posOffset>
                </wp:positionH>
                <wp:positionV relativeFrom="paragraph">
                  <wp:posOffset>5975</wp:posOffset>
                </wp:positionV>
                <wp:extent cx="451691" cy="374849"/>
                <wp:effectExtent l="0" t="63500" r="0" b="19050"/>
                <wp:wrapNone/>
                <wp:docPr id="76" name="Elbow Connector 76"/>
                <wp:cNvGraphicFramePr/>
                <a:graphic xmlns:a="http://schemas.openxmlformats.org/drawingml/2006/main">
                  <a:graphicData uri="http://schemas.microsoft.com/office/word/2010/wordprocessingShape">
                    <wps:wsp>
                      <wps:cNvCnPr/>
                      <wps:spPr>
                        <a:xfrm flipV="1">
                          <a:off x="0" y="0"/>
                          <a:ext cx="451691" cy="374849"/>
                        </a:xfrm>
                        <a:prstGeom prst="bentConnector3">
                          <a:avLst>
                            <a:gd name="adj1" fmla="val 58514"/>
                          </a:avLst>
                        </a:prstGeom>
                        <a:ln>
                          <a:headEnd type="non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C8CCE4A" id="Elbow Connector 76" o:spid="_x0000_s1026" type="#_x0000_t34" style="position:absolute;margin-left:115.8pt;margin-top:.45pt;width:35.55pt;height:29.5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" adj="12639" strokecolor="#ed7d31 [3205]" strokeweight=".5pt">
                <v:stroke endarrow="block"/>
              </v:shape>
            </w:pict>
          </mc:Fallback>
        </mc:AlternateContent>
      </w:r>
      <w:r>
        <w:rPr>
          <w:noProof/>
        </w:rPr>
        <mc:AlternateContent>
          <mc:Choice Requires="wps">
            <w:drawing>
              <wp:anchor distT="0" distB="0" distL="114300" distR="114300" simplePos="0" relativeHeight="251728896" behindDoc="0" locked="0" layoutInCell="1" allowOverlap="1" wp14:anchorId="1EC5E3EE" wp14:editId="28C5D6D0">
                <wp:simplePos x="0" y="0"/>
                <wp:positionH relativeFrom="column">
                  <wp:posOffset>491788</wp:posOffset>
                </wp:positionH>
                <wp:positionV relativeFrom="paragraph">
                  <wp:posOffset>263448</wp:posOffset>
                </wp:positionV>
                <wp:extent cx="973667" cy="245533"/>
                <wp:effectExtent l="0" t="0" r="17145" b="8890"/>
                <wp:wrapNone/>
                <wp:docPr id="72" name="Rounded Rectangle 72"/>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FA7BF" w14:textId="77777777" w:rsidR="00E2547A" w:rsidRPr="004733B7" w:rsidRDefault="00E2547A" w:rsidP="004C766C">
                            <w:pPr>
                              <w:jc w:val="center"/>
                              <w:rPr>
                                <w:sz w:val="16"/>
                                <w:szCs w:val="16"/>
                                <w:lang w:val="en-US"/>
                              </w:rPr>
                            </w:pPr>
                            <w:r>
                              <w:rPr>
                                <w:sz w:val="16"/>
                                <w:szCs w:val="16"/>
                                <w:lang w:val="en-US"/>
                              </w:rPr>
                              <w:t>Sampler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EC5E3EE" id="Rounded Rectangle 72" o:spid="_x0000_s1059" style="position:absolute;margin-left:38.7pt;margin-top:20.75pt;width:76.65pt;height:19.3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" fillcolor="#5b9bd5 [3204]" strokecolor="#1f4d78 [1604]" strokeweight="1pt">
                <v:stroke joinstyle="miter"/>
                <v:textbox>
                  <w:txbxContent>
                    <w:p w14:paraId="630FA7BF" w14:textId="77777777" w:rsidR="00E2547A" w:rsidRPr="004733B7" w:rsidRDefault="00E2547A" w:rsidP="004C766C">
                      <w:pPr>
                        <w:jc w:val="center"/>
                        <w:rPr>
                          <w:sz w:val="16"/>
                          <w:szCs w:val="16"/>
                          <w:lang w:val="en-US"/>
                        </w:rPr>
                      </w:pPr>
                      <w:r>
                        <w:rPr>
                          <w:sz w:val="16"/>
                          <w:szCs w:val="16"/>
                          <w:lang w:val="en-US"/>
                        </w:rPr>
                        <w:t>Sampler Object</w:t>
                      </w:r>
                    </w:p>
                  </w:txbxContent>
                </v:textbox>
              </v:roundrect>
            </w:pict>
          </mc:Fallback>
        </mc:AlternateContent>
      </w:r>
    </w:p>
    <w:p w14:paraId="067D295B" w14:textId="77777777" w:rsidR="004C766C" w:rsidRDefault="004365E6" w:rsidP="00451429">
      <w:pPr>
        <w:pStyle w:val="NormalWeb"/>
        <w:rPr>
          <w:lang w:val="en-IN" w:eastAsia="en-IN" w:bidi="te-IN"/>
        </w:rPr>
      </w:pPr>
      <w:r>
        <w:rPr>
          <w:noProof/>
        </w:rPr>
        <mc:AlternateContent>
          <mc:Choice Requires="wps">
            <w:drawing>
              <wp:anchor distT="0" distB="0" distL="114300" distR="114300" simplePos="0" relativeHeight="251740160" behindDoc="0" locked="0" layoutInCell="1" allowOverlap="1" wp14:anchorId="48CEA9A0" wp14:editId="3B4E4494">
                <wp:simplePos x="0" y="0"/>
                <wp:positionH relativeFrom="column">
                  <wp:posOffset>1922252</wp:posOffset>
                </wp:positionH>
                <wp:positionV relativeFrom="paragraph">
                  <wp:posOffset>280670</wp:posOffset>
                </wp:positionV>
                <wp:extent cx="1546332" cy="236863"/>
                <wp:effectExtent l="0" t="0" r="15875" b="17145"/>
                <wp:wrapNone/>
                <wp:docPr id="79" name="Text Box 79"/>
                <wp:cNvGraphicFramePr/>
                <a:graphic xmlns:a="http://schemas.openxmlformats.org/drawingml/2006/main">
                  <a:graphicData uri="http://schemas.microsoft.com/office/word/2010/wordprocessingShape">
                    <wps:wsp>
                      <wps:cNvSpPr txBox="1"/>
                      <wps:spPr>
                        <a:xfrm>
                          <a:off x="0" y="0"/>
                          <a:ext cx="1546332" cy="236863"/>
                        </a:xfrm>
                        <a:prstGeom prst="rect">
                          <a:avLst/>
                        </a:prstGeom>
                        <a:solidFill>
                          <a:schemeClr val="lt1"/>
                        </a:solidFill>
                        <a:ln w="6350">
                          <a:solidFill>
                            <a:prstClr val="black"/>
                          </a:solidFill>
                        </a:ln>
                      </wps:spPr>
                      <wps:txbx>
                        <w:txbxContent>
                          <w:p w14:paraId="0FE8344A" w14:textId="77777777" w:rsidR="00E2547A" w:rsidRPr="004365E6" w:rsidRDefault="00E2547A" w:rsidP="00107402">
                            <w:pPr>
                              <w:jc w:val="center"/>
                              <w:rPr>
                                <w:i/>
                                <w:lang w:val="en-US"/>
                              </w:rPr>
                            </w:pPr>
                            <w:r w:rsidRPr="004365E6">
                              <w:rPr>
                                <w:i/>
                                <w:lang w:val="en-US"/>
                              </w:rPr>
                              <w:t>TAM as a Unified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EA9A0" id="Text Box 79" o:spid="_x0000_s1060" type="#_x0000_t202" style="position:absolute;margin-left:151.35pt;margin-top:22.1pt;width:121.75pt;height:18.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" fillcolor="white [3201]" strokeweight=".5pt">
                <v:textbox>
                  <w:txbxContent>
                    <w:p w14:paraId="0FE8344A" w14:textId="77777777" w:rsidR="00E2547A" w:rsidRPr="004365E6" w:rsidRDefault="00E2547A" w:rsidP="00107402">
                      <w:pPr>
                        <w:jc w:val="center"/>
                        <w:rPr>
                          <w:i/>
                          <w:lang w:val="en-US"/>
                        </w:rPr>
                      </w:pPr>
                      <w:r w:rsidRPr="004365E6">
                        <w:rPr>
                          <w:i/>
                          <w:lang w:val="en-US"/>
                        </w:rPr>
                        <w:t>TAM as a Unified Object</w:t>
                      </w:r>
                    </w:p>
                  </w:txbxContent>
                </v:textbox>
              </v:shape>
            </w:pict>
          </mc:Fallback>
        </mc:AlternateContent>
      </w:r>
    </w:p>
    <w:p w14:paraId="0AA84C66" w14:textId="77777777" w:rsidR="004C766C" w:rsidRPr="00451429" w:rsidRDefault="004C766C" w:rsidP="00451429">
      <w:pPr>
        <w:pStyle w:val="NormalWeb"/>
        <w:rPr>
          <w:lang w:val="en-IN" w:eastAsia="en-IN" w:bidi="te-IN"/>
        </w:rPr>
      </w:pPr>
    </w:p>
    <w:p w14:paraId="7587A255" w14:textId="7FC24D48" w:rsidR="00501CDB" w:rsidRDefault="00501CDB" w:rsidP="00501CDB">
      <w:pPr>
        <w:spacing w:after="0"/>
        <w:ind w:left="230"/>
        <w:rPr>
          <w:rFonts w:eastAsia="Times New Roman"/>
          <w:bCs/>
          <w:color w:val="000000" w:themeColor="text1"/>
          <w:szCs w:val="18"/>
          <w:lang w:eastAsia="en-US" w:bidi="ar-SA"/>
        </w:rPr>
      </w:pPr>
      <w:r>
        <w:rPr>
          <w:rFonts w:eastAsia="Times New Roman"/>
          <w:bCs/>
          <w:color w:val="000000" w:themeColor="text1"/>
          <w:szCs w:val="18"/>
          <w:lang w:eastAsia="en-US" w:bidi="ar-SA"/>
        </w:rPr>
        <w:t>Two new ACL action of type “SAI_ACL_ACTION_TYPE</w:t>
      </w:r>
      <w:del w:id="185" w:author="Mickey  Spiegel" w:date="2019-05-02T13:22:00Z">
        <w:r w:rsidDel="00E2547A">
          <w:rPr>
            <w:rFonts w:eastAsia="Times New Roman"/>
            <w:bCs/>
            <w:color w:val="000000" w:themeColor="text1"/>
            <w:szCs w:val="18"/>
            <w:lang w:eastAsia="en-US" w:bidi="ar-SA"/>
          </w:rPr>
          <w:delText>_INSERT</w:delText>
        </w:r>
      </w:del>
      <w:r>
        <w:rPr>
          <w:rFonts w:eastAsia="Times New Roman"/>
          <w:bCs/>
          <w:color w:val="000000" w:themeColor="text1"/>
          <w:szCs w:val="18"/>
          <w:lang w:eastAsia="en-US" w:bidi="ar-SA"/>
        </w:rPr>
        <w:t>_INT</w:t>
      </w:r>
      <w:ins w:id="186" w:author="Mickey  Spiegel" w:date="2019-05-02T13:22:00Z">
        <w:r w:rsidR="00E2547A">
          <w:rPr>
            <w:rFonts w:eastAsia="Times New Roman"/>
            <w:bCs/>
            <w:color w:val="000000" w:themeColor="text1"/>
            <w:szCs w:val="18"/>
            <w:lang w:eastAsia="en-US" w:bidi="ar-SA"/>
          </w:rPr>
          <w:t>_INSERT</w:t>
        </w:r>
      </w:ins>
      <w:r>
        <w:rPr>
          <w:rFonts w:eastAsia="Times New Roman"/>
          <w:bCs/>
          <w:color w:val="000000" w:themeColor="text1"/>
          <w:szCs w:val="18"/>
          <w:lang w:eastAsia="en-US" w:bidi="ar-SA"/>
        </w:rPr>
        <w:t>” and “SAI_ACL_ACTION_TYPE</w:t>
      </w:r>
      <w:del w:id="187" w:author="Mickey  Spiegel" w:date="2019-05-02T13:22:00Z">
        <w:r w:rsidDel="00E37640">
          <w:rPr>
            <w:rFonts w:eastAsia="Times New Roman"/>
            <w:bCs/>
            <w:color w:val="000000" w:themeColor="text1"/>
            <w:szCs w:val="18"/>
            <w:lang w:eastAsia="en-US" w:bidi="ar-SA"/>
          </w:rPr>
          <w:delText>_DELETE</w:delText>
        </w:r>
      </w:del>
      <w:r>
        <w:rPr>
          <w:rFonts w:eastAsia="Times New Roman"/>
          <w:bCs/>
          <w:color w:val="000000" w:themeColor="text1"/>
          <w:szCs w:val="18"/>
          <w:lang w:eastAsia="en-US" w:bidi="ar-SA"/>
        </w:rPr>
        <w:t>_INT</w:t>
      </w:r>
      <w:ins w:id="188" w:author="Mickey  Spiegel" w:date="2019-05-02T13:22:00Z">
        <w:r w:rsidR="00E37640">
          <w:rPr>
            <w:rFonts w:eastAsia="Times New Roman"/>
            <w:bCs/>
            <w:color w:val="000000" w:themeColor="text1"/>
            <w:szCs w:val="18"/>
            <w:lang w:eastAsia="en-US" w:bidi="ar-SA"/>
          </w:rPr>
          <w:t>_DELETE</w:t>
        </w:r>
      </w:ins>
      <w:r>
        <w:rPr>
          <w:rFonts w:eastAsia="Times New Roman"/>
          <w:bCs/>
          <w:color w:val="000000" w:themeColor="text1"/>
          <w:szCs w:val="18"/>
          <w:lang w:eastAsia="en-US" w:bidi="ar-SA"/>
        </w:rPr>
        <w:t xml:space="preserve">” are introduced. ACL group specifies the action on the matched traffic. If the incoming traffic has IFA/IOAM header present then pipeline will insert metadata only. If the incoming traffic is without IOAM/IFA header then pipeline will insert IOAM/IFA header plus metadata. </w:t>
      </w:r>
    </w:p>
    <w:p w14:paraId="6F6B9E26" w14:textId="48250A47" w:rsidR="00501CDB" w:rsidRDefault="00501CDB" w:rsidP="00501CDB">
      <w:pPr>
        <w:spacing w:after="0"/>
        <w:ind w:left="230"/>
        <w:rPr>
          <w:rFonts w:eastAsia="Times New Roman"/>
          <w:bCs/>
          <w:color w:val="000000" w:themeColor="text1"/>
          <w:szCs w:val="18"/>
          <w:lang w:eastAsia="en-US" w:bidi="ar-SA"/>
        </w:rPr>
      </w:pPr>
      <w:r>
        <w:rPr>
          <w:rFonts w:eastAsia="Times New Roman"/>
          <w:bCs/>
          <w:color w:val="000000" w:themeColor="text1"/>
          <w:szCs w:val="18"/>
          <w:lang w:eastAsia="en-US" w:bidi="ar-SA"/>
        </w:rPr>
        <w:t>Action type “SAI_ACL_ACT</w:t>
      </w:r>
      <w:del w:id="189" w:author="Mickey  Spiegel" w:date="2019-04-17T20:49:00Z">
        <w:r w:rsidDel="00E13A60">
          <w:rPr>
            <w:rFonts w:eastAsia="Times New Roman"/>
            <w:bCs/>
            <w:color w:val="000000" w:themeColor="text1"/>
            <w:szCs w:val="18"/>
            <w:lang w:eastAsia="en-US" w:bidi="ar-SA"/>
          </w:rPr>
          <w:delText>Y</w:delText>
        </w:r>
      </w:del>
      <w:r>
        <w:rPr>
          <w:rFonts w:eastAsia="Times New Roman"/>
          <w:bCs/>
          <w:color w:val="000000" w:themeColor="text1"/>
          <w:szCs w:val="18"/>
          <w:lang w:eastAsia="en-US" w:bidi="ar-SA"/>
        </w:rPr>
        <w:t>ION_TYPE</w:t>
      </w:r>
      <w:del w:id="190" w:author="Mickey  Spiegel" w:date="2019-05-02T13:22:00Z">
        <w:r w:rsidDel="00E37640">
          <w:rPr>
            <w:rFonts w:eastAsia="Times New Roman"/>
            <w:bCs/>
            <w:color w:val="000000" w:themeColor="text1"/>
            <w:szCs w:val="18"/>
            <w:lang w:eastAsia="en-US" w:bidi="ar-SA"/>
          </w:rPr>
          <w:delText>_DELETE</w:delText>
        </w:r>
      </w:del>
      <w:r>
        <w:rPr>
          <w:rFonts w:eastAsia="Times New Roman"/>
          <w:bCs/>
          <w:color w:val="000000" w:themeColor="text1"/>
          <w:szCs w:val="18"/>
          <w:lang w:eastAsia="en-US" w:bidi="ar-SA"/>
        </w:rPr>
        <w:t>_INT</w:t>
      </w:r>
      <w:ins w:id="191" w:author="Mickey  Spiegel" w:date="2019-05-02T13:22:00Z">
        <w:r w:rsidR="00E37640">
          <w:rPr>
            <w:rFonts w:eastAsia="Times New Roman"/>
            <w:bCs/>
            <w:color w:val="000000" w:themeColor="text1"/>
            <w:szCs w:val="18"/>
            <w:lang w:eastAsia="en-US" w:bidi="ar-SA"/>
          </w:rPr>
          <w:t>_DELETE</w:t>
        </w:r>
      </w:ins>
      <w:r>
        <w:rPr>
          <w:rFonts w:eastAsia="Times New Roman"/>
          <w:bCs/>
          <w:color w:val="000000" w:themeColor="text1"/>
          <w:szCs w:val="18"/>
          <w:lang w:eastAsia="en-US" w:bidi="ar-SA"/>
        </w:rPr>
        <w:t>” will result in terminating the flow for INT processing. TAM object may specify additional pipeline action</w:t>
      </w:r>
      <w:bookmarkStart w:id="192" w:name="_GoBack"/>
      <w:bookmarkEnd w:id="192"/>
      <w:r>
        <w:rPr>
          <w:rFonts w:eastAsia="Times New Roman"/>
          <w:bCs/>
          <w:color w:val="000000" w:themeColor="text1"/>
          <w:szCs w:val="18"/>
          <w:lang w:eastAsia="en-US" w:bidi="ar-SA"/>
        </w:rPr>
        <w:t xml:space="preserve">s like any “Thresholding” on the path metadata of the packet or generating report. </w:t>
      </w:r>
    </w:p>
    <w:p w14:paraId="0E9F1A1C" w14:textId="77777777" w:rsidR="00501CDB" w:rsidRPr="00501CDB" w:rsidRDefault="00501CDB" w:rsidP="00501CDB">
      <w:pPr>
        <w:spacing w:after="0"/>
        <w:ind w:left="230"/>
        <w:rPr>
          <w:rFonts w:eastAsia="Times New Roman"/>
          <w:bCs/>
          <w:color w:val="000000" w:themeColor="text1"/>
          <w:szCs w:val="18"/>
          <w:lang w:eastAsia="en-US" w:bidi="ar-SA"/>
        </w:rPr>
      </w:pPr>
    </w:p>
    <w:p w14:paraId="08B952DB" w14:textId="66F1D1A0" w:rsidR="001A0FC4" w:rsidRPr="004733B7" w:rsidRDefault="001A0FC4" w:rsidP="001A0FC4">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 xml:space="preserve">Step </w:t>
      </w:r>
      <w:ins w:id="193" w:author="Mickey  Spiegel" w:date="2019-04-17T20:56:00Z">
        <w:r w:rsidR="005650E0">
          <w:rPr>
            <w:rFonts w:eastAsia="Times New Roman"/>
            <w:b/>
            <w:bCs/>
            <w:color w:val="000000" w:themeColor="text1"/>
            <w:szCs w:val="18"/>
            <w:lang w:eastAsia="en-US" w:bidi="ar-SA"/>
          </w:rPr>
          <w:t>A</w:t>
        </w:r>
      </w:ins>
      <w:r>
        <w:rPr>
          <w:rFonts w:eastAsia="Times New Roman"/>
          <w:b/>
          <w:bCs/>
          <w:color w:val="000000" w:themeColor="text1"/>
          <w:szCs w:val="18"/>
          <w:lang w:eastAsia="en-US" w:bidi="ar-SA"/>
        </w:rPr>
        <w:t>1</w:t>
      </w:r>
      <w:r w:rsidRPr="004733B7">
        <w:rPr>
          <w:rFonts w:eastAsia="Times New Roman"/>
          <w:b/>
          <w:bCs/>
          <w:color w:val="000000" w:themeColor="text1"/>
          <w:szCs w:val="18"/>
          <w:lang w:eastAsia="en-US" w:bidi="ar-SA"/>
        </w:rPr>
        <w:t xml:space="preserve">: Create </w:t>
      </w:r>
      <w:r w:rsidR="00107402">
        <w:rPr>
          <w:rFonts w:eastAsia="Times New Roman"/>
          <w:b/>
          <w:bCs/>
          <w:color w:val="000000" w:themeColor="text1"/>
          <w:szCs w:val="18"/>
          <w:lang w:eastAsia="en-US" w:bidi="ar-SA"/>
        </w:rPr>
        <w:t>an</w:t>
      </w:r>
      <w:r w:rsidR="003957F7">
        <w:rPr>
          <w:rFonts w:eastAsia="Times New Roman"/>
          <w:b/>
          <w:bCs/>
          <w:color w:val="000000" w:themeColor="text1"/>
          <w:szCs w:val="18"/>
          <w:lang w:eastAsia="en-US" w:bidi="ar-SA"/>
        </w:rPr>
        <w:t xml:space="preserve"> ACL tables</w:t>
      </w:r>
    </w:p>
    <w:p w14:paraId="48AC5541" w14:textId="77777777" w:rsidR="003957F7" w:rsidRPr="003957F7" w:rsidRDefault="003957F7" w:rsidP="003957F7">
      <w:pPr>
        <w:spacing w:after="0"/>
        <w:ind w:left="720"/>
        <w:rPr>
          <w:rFonts w:eastAsia="Times New Roman"/>
          <w:color w:val="000000" w:themeColor="text1"/>
          <w:szCs w:val="18"/>
          <w:lang w:val="en-US" w:eastAsia="en-US" w:bidi="ar-SA"/>
        </w:rPr>
      </w:pPr>
    </w:p>
    <w:p w14:paraId="164F7336"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 Create an ACL table acl_table_id</w:t>
      </w:r>
      <w:r w:rsidR="00107402">
        <w:rPr>
          <w:rFonts w:eastAsia="Times New Roman"/>
          <w:color w:val="000000" w:themeColor="text1"/>
          <w:szCs w:val="18"/>
          <w:lang w:val="en-US" w:eastAsia="en-US" w:bidi="ar-SA"/>
        </w:rPr>
        <w:t>1</w:t>
      </w:r>
    </w:p>
    <w:p w14:paraId="010394DF"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sai_object_id_t</w:t>
      </w:r>
      <w:proofErr w:type="spellEnd"/>
      <w:r w:rsidRPr="003957F7">
        <w:rPr>
          <w:rFonts w:eastAsia="Times New Roman"/>
          <w:color w:val="000000" w:themeColor="text1"/>
          <w:szCs w:val="18"/>
          <w:lang w:val="en-US" w:eastAsia="en-US" w:bidi="ar-SA"/>
        </w:rPr>
        <w:t xml:space="preserve"> acl_table_id</w:t>
      </w:r>
      <w:r w:rsidR="00107402">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 xml:space="preserve"> = 0ULL;</w:t>
      </w:r>
    </w:p>
    <w:p w14:paraId="0172CF9C"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acl_attr_</w:t>
      </w:r>
      <w:proofErr w:type="gramStart"/>
      <w:r w:rsidRPr="003957F7">
        <w:rPr>
          <w:rFonts w:eastAsia="Times New Roman"/>
          <w:color w:val="000000" w:themeColor="text1"/>
          <w:szCs w:val="18"/>
          <w:lang w:val="en-US" w:eastAsia="en-US" w:bidi="ar-SA"/>
        </w:rPr>
        <w:t>list</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0].id = SAI_ACL_TABLE_ATTR_ACL_STAGE;</w:t>
      </w:r>
    </w:p>
    <w:p w14:paraId="2C9347AD"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acl_attr_</w:t>
      </w:r>
      <w:proofErr w:type="gramStart"/>
      <w:r w:rsidRPr="003957F7">
        <w:rPr>
          <w:rFonts w:eastAsia="Times New Roman"/>
          <w:color w:val="000000" w:themeColor="text1"/>
          <w:szCs w:val="18"/>
          <w:lang w:val="en-US" w:eastAsia="en-US" w:bidi="ar-SA"/>
        </w:rPr>
        <w:t>list</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0].value.s32 = SAI_ACL_STAGE_INGRESS;</w:t>
      </w:r>
    </w:p>
    <w:p w14:paraId="29317912" w14:textId="77777777" w:rsidR="003957F7" w:rsidRPr="003957F7" w:rsidRDefault="003957F7" w:rsidP="006559B3">
      <w:pPr>
        <w:spacing w:after="0"/>
        <w:rPr>
          <w:rFonts w:eastAsia="Times New Roman"/>
          <w:color w:val="000000" w:themeColor="text1"/>
          <w:szCs w:val="18"/>
          <w:lang w:val="en-US" w:eastAsia="en-US" w:bidi="ar-SA"/>
        </w:rPr>
      </w:pPr>
    </w:p>
    <w:p w14:paraId="69FE8216"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acl_attr_</w:t>
      </w:r>
      <w:proofErr w:type="gramStart"/>
      <w:r w:rsidRPr="003957F7">
        <w:rPr>
          <w:rFonts w:eastAsia="Times New Roman"/>
          <w:color w:val="000000" w:themeColor="text1"/>
          <w:szCs w:val="18"/>
          <w:lang w:val="en-US" w:eastAsia="en-US" w:bidi="ar-SA"/>
        </w:rPr>
        <w:t>list</w:t>
      </w:r>
      <w:proofErr w:type="spellEnd"/>
      <w:r w:rsidRPr="003957F7">
        <w:rPr>
          <w:rFonts w:eastAsia="Times New Roman"/>
          <w:color w:val="000000" w:themeColor="text1"/>
          <w:szCs w:val="18"/>
          <w:lang w:val="en-US" w:eastAsia="en-US" w:bidi="ar-SA"/>
        </w:rPr>
        <w:t>[</w:t>
      </w:r>
      <w:proofErr w:type="gramEnd"/>
      <w:r w:rsidR="00107402">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].id = SAI_ACL_TABLE_ATTR_FIELD_SRC_MAC;</w:t>
      </w:r>
    </w:p>
    <w:p w14:paraId="63D186AE"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acl_attr_</w:t>
      </w:r>
      <w:proofErr w:type="gramStart"/>
      <w:r w:rsidRPr="003957F7">
        <w:rPr>
          <w:rFonts w:eastAsia="Times New Roman"/>
          <w:color w:val="000000" w:themeColor="text1"/>
          <w:szCs w:val="18"/>
          <w:lang w:val="en-US" w:eastAsia="en-US" w:bidi="ar-SA"/>
        </w:rPr>
        <w:t>list</w:t>
      </w:r>
      <w:proofErr w:type="spellEnd"/>
      <w:r w:rsidRPr="003957F7">
        <w:rPr>
          <w:rFonts w:eastAsia="Times New Roman"/>
          <w:color w:val="000000" w:themeColor="text1"/>
          <w:szCs w:val="18"/>
          <w:lang w:val="en-US" w:eastAsia="en-US" w:bidi="ar-SA"/>
        </w:rPr>
        <w:t>[</w:t>
      </w:r>
      <w:proofErr w:type="gramEnd"/>
      <w:r w:rsidR="00107402">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w:t>
      </w:r>
      <w:proofErr w:type="spellStart"/>
      <w:r w:rsidRPr="003957F7">
        <w:rPr>
          <w:rFonts w:eastAsia="Times New Roman"/>
          <w:color w:val="000000" w:themeColor="text1"/>
          <w:szCs w:val="18"/>
          <w:lang w:val="en-US" w:eastAsia="en-US" w:bidi="ar-SA"/>
        </w:rPr>
        <w:t>value.booldata</w:t>
      </w:r>
      <w:proofErr w:type="spellEnd"/>
      <w:r w:rsidRPr="003957F7">
        <w:rPr>
          <w:rFonts w:eastAsia="Times New Roman"/>
          <w:color w:val="000000" w:themeColor="text1"/>
          <w:szCs w:val="18"/>
          <w:lang w:val="en-US" w:eastAsia="en-US" w:bidi="ar-SA"/>
        </w:rPr>
        <w:t xml:space="preserve"> = True;</w:t>
      </w:r>
    </w:p>
    <w:p w14:paraId="7828ACF4" w14:textId="77777777" w:rsidR="003957F7" w:rsidRPr="003957F7" w:rsidRDefault="003957F7" w:rsidP="006559B3">
      <w:pPr>
        <w:spacing w:after="0"/>
        <w:rPr>
          <w:rFonts w:eastAsia="Times New Roman"/>
          <w:color w:val="000000" w:themeColor="text1"/>
          <w:szCs w:val="18"/>
          <w:lang w:val="en-US" w:eastAsia="en-US" w:bidi="ar-SA"/>
        </w:rPr>
      </w:pPr>
    </w:p>
    <w:p w14:paraId="4B80147C"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 </w:t>
      </w:r>
      <w:proofErr w:type="spellStart"/>
      <w:r w:rsidRPr="003957F7">
        <w:rPr>
          <w:rFonts w:eastAsia="Times New Roman"/>
          <w:color w:val="000000" w:themeColor="text1"/>
          <w:szCs w:val="18"/>
          <w:lang w:val="en-US" w:eastAsia="en-US" w:bidi="ar-SA"/>
        </w:rPr>
        <w:t>sai_acl_api</w:t>
      </w:r>
      <w:proofErr w:type="spellEnd"/>
      <w:r w:rsidRPr="003957F7">
        <w:rPr>
          <w:rFonts w:eastAsia="Times New Roman"/>
          <w:color w:val="000000" w:themeColor="text1"/>
          <w:szCs w:val="18"/>
          <w:lang w:val="en-US" w:eastAsia="en-US" w:bidi="ar-SA"/>
        </w:rPr>
        <w:t>-&gt;</w:t>
      </w:r>
      <w:proofErr w:type="spellStart"/>
      <w:r w:rsidRPr="003957F7">
        <w:rPr>
          <w:rFonts w:eastAsia="Times New Roman"/>
          <w:color w:val="000000" w:themeColor="text1"/>
          <w:szCs w:val="18"/>
          <w:lang w:val="en-US" w:eastAsia="en-US" w:bidi="ar-SA"/>
        </w:rPr>
        <w:t>create_acl_</w:t>
      </w:r>
      <w:proofErr w:type="gramStart"/>
      <w:r w:rsidRPr="003957F7">
        <w:rPr>
          <w:rFonts w:eastAsia="Times New Roman"/>
          <w:color w:val="000000" w:themeColor="text1"/>
          <w:szCs w:val="18"/>
          <w:lang w:val="en-US" w:eastAsia="en-US" w:bidi="ar-SA"/>
        </w:rPr>
        <w:t>table</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&amp;acl_table_id</w:t>
      </w:r>
      <w:r w:rsidR="00107402">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 xml:space="preserve">, </w:t>
      </w:r>
      <w:r w:rsidR="00107402">
        <w:rPr>
          <w:rFonts w:eastAsia="Times New Roman"/>
          <w:color w:val="000000" w:themeColor="text1"/>
          <w:szCs w:val="18"/>
          <w:lang w:val="en-US" w:eastAsia="en-US" w:bidi="ar-SA"/>
        </w:rPr>
        <w:t>2</w:t>
      </w:r>
      <w:r w:rsidRPr="003957F7">
        <w:rPr>
          <w:rFonts w:eastAsia="Times New Roman"/>
          <w:color w:val="000000" w:themeColor="text1"/>
          <w:szCs w:val="18"/>
          <w:lang w:val="en-US" w:eastAsia="en-US" w:bidi="ar-SA"/>
        </w:rPr>
        <w:t xml:space="preserve">, </w:t>
      </w:r>
      <w:proofErr w:type="spellStart"/>
      <w:r w:rsidRPr="003957F7">
        <w:rPr>
          <w:rFonts w:eastAsia="Times New Roman"/>
          <w:color w:val="000000" w:themeColor="text1"/>
          <w:szCs w:val="18"/>
          <w:lang w:val="en-US" w:eastAsia="en-US" w:bidi="ar-SA"/>
        </w:rPr>
        <w:t>acl_attr_list</w:t>
      </w:r>
      <w:proofErr w:type="spellEnd"/>
      <w:r w:rsidRPr="003957F7">
        <w:rPr>
          <w:rFonts w:eastAsia="Times New Roman"/>
          <w:color w:val="000000" w:themeColor="text1"/>
          <w:szCs w:val="18"/>
          <w:lang w:val="en-US" w:eastAsia="en-US" w:bidi="ar-SA"/>
        </w:rPr>
        <w:t>);</w:t>
      </w:r>
    </w:p>
    <w:p w14:paraId="0B9EBF07"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if (</w:t>
      </w:r>
      <w:proofErr w:type="spellStart"/>
      <w:proofErr w:type="gram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w:t>
      </w:r>
      <w:proofErr w:type="gramEnd"/>
      <w:r w:rsidRPr="003957F7">
        <w:rPr>
          <w:rFonts w:eastAsia="Times New Roman"/>
          <w:color w:val="000000" w:themeColor="text1"/>
          <w:szCs w:val="18"/>
          <w:lang w:val="en-US" w:eastAsia="en-US" w:bidi="ar-SA"/>
        </w:rPr>
        <w:t>= SAI_STATUS_SUCCESS) {</w:t>
      </w:r>
    </w:p>
    <w:p w14:paraId="64132B2F"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 xml:space="preserve">    return </w:t>
      </w: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w:t>
      </w:r>
    </w:p>
    <w:p w14:paraId="4E6C9A64"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w:t>
      </w:r>
    </w:p>
    <w:p w14:paraId="376BD2E2" w14:textId="77777777" w:rsidR="003957F7" w:rsidRPr="003957F7" w:rsidRDefault="003957F7" w:rsidP="003957F7">
      <w:pPr>
        <w:spacing w:after="0"/>
        <w:ind w:left="720"/>
        <w:rPr>
          <w:rFonts w:eastAsia="Times New Roman"/>
          <w:color w:val="000000" w:themeColor="text1"/>
          <w:szCs w:val="18"/>
          <w:lang w:val="en-US" w:eastAsia="en-US" w:bidi="ar-SA"/>
        </w:rPr>
      </w:pPr>
    </w:p>
    <w:p w14:paraId="3E85F8CD"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 xml:space="preserve">// Create an ACL table entry to </w:t>
      </w:r>
      <w:r w:rsidR="006559B3">
        <w:rPr>
          <w:rFonts w:eastAsia="Times New Roman"/>
          <w:color w:val="000000" w:themeColor="text1"/>
          <w:szCs w:val="18"/>
          <w:lang w:val="en-US" w:eastAsia="en-US" w:bidi="ar-SA"/>
        </w:rPr>
        <w:t xml:space="preserve">match on </w:t>
      </w:r>
      <w:proofErr w:type="spellStart"/>
      <w:r w:rsidR="006559B3">
        <w:rPr>
          <w:rFonts w:eastAsia="Times New Roman"/>
          <w:color w:val="000000" w:themeColor="text1"/>
          <w:szCs w:val="18"/>
          <w:lang w:val="en-US" w:eastAsia="en-US" w:bidi="ar-SA"/>
        </w:rPr>
        <w:t>src_mac</w:t>
      </w:r>
      <w:proofErr w:type="spellEnd"/>
      <w:r w:rsidRPr="003957F7">
        <w:rPr>
          <w:rFonts w:eastAsia="Times New Roman"/>
          <w:color w:val="000000" w:themeColor="text1"/>
          <w:szCs w:val="18"/>
          <w:lang w:val="en-US" w:eastAsia="en-US" w:bidi="ar-SA"/>
        </w:rPr>
        <w:t xml:space="preserve"> </w:t>
      </w:r>
    </w:p>
    <w:p w14:paraId="34A69C00"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0].id = SAI_ACL_ENTRY_ATTR_TABLE_ID;</w:t>
      </w:r>
    </w:p>
    <w:p w14:paraId="76BB896F" w14:textId="77777777" w:rsidR="006559B3" w:rsidRPr="006559B3" w:rsidRDefault="003957F7" w:rsidP="006559B3">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0].</w:t>
      </w:r>
      <w:proofErr w:type="spellStart"/>
      <w:r w:rsidRPr="003957F7">
        <w:rPr>
          <w:rFonts w:eastAsia="Times New Roman"/>
          <w:color w:val="000000" w:themeColor="text1"/>
          <w:szCs w:val="18"/>
          <w:lang w:val="en-US" w:eastAsia="en-US" w:bidi="ar-SA"/>
        </w:rPr>
        <w:t>value.oid</w:t>
      </w:r>
      <w:proofErr w:type="spellEnd"/>
      <w:r w:rsidRPr="003957F7">
        <w:rPr>
          <w:rFonts w:eastAsia="Times New Roman"/>
          <w:color w:val="000000" w:themeColor="text1"/>
          <w:szCs w:val="18"/>
          <w:lang w:val="en-US" w:eastAsia="en-US" w:bidi="ar-SA"/>
        </w:rPr>
        <w:t xml:space="preserve"> = acl_table_id</w:t>
      </w:r>
      <w:r w:rsidR="00107402">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w:t>
      </w:r>
    </w:p>
    <w:p w14:paraId="13945493" w14:textId="77777777" w:rsidR="006559B3" w:rsidRDefault="006559B3" w:rsidP="003957F7">
      <w:pPr>
        <w:spacing w:after="0"/>
        <w:ind w:left="720"/>
        <w:rPr>
          <w:rFonts w:eastAsia="Times New Roman"/>
          <w:color w:val="000000" w:themeColor="text1"/>
          <w:szCs w:val="18"/>
          <w:lang w:val="en-US" w:eastAsia="en-US" w:bidi="ar-SA"/>
        </w:rPr>
      </w:pPr>
    </w:p>
    <w:p w14:paraId="3C7D3896"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1].id = SAI_ACL_ENTRY_ATTR_PRIORITY;</w:t>
      </w:r>
    </w:p>
    <w:p w14:paraId="2AF09A46"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1].value.u32 = 1;</w:t>
      </w:r>
    </w:p>
    <w:p w14:paraId="6B5B49B7" w14:textId="77777777" w:rsidR="006559B3" w:rsidRDefault="006559B3" w:rsidP="003957F7">
      <w:pPr>
        <w:spacing w:after="0"/>
        <w:ind w:left="720"/>
        <w:rPr>
          <w:rFonts w:eastAsia="Times New Roman"/>
          <w:color w:val="000000" w:themeColor="text1"/>
          <w:szCs w:val="18"/>
          <w:lang w:val="en-US" w:eastAsia="en-US" w:bidi="ar-SA"/>
        </w:rPr>
      </w:pPr>
    </w:p>
    <w:p w14:paraId="2827ECF7"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2].id = SAI_ACL_ENTRY_ATTR_FIELD_SRC_MAC;</w:t>
      </w:r>
    </w:p>
    <w:p w14:paraId="1EBA8065" w14:textId="77777777" w:rsidR="006559B3" w:rsidRPr="006559B3" w:rsidRDefault="003957F7" w:rsidP="006559B3">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CONVERT_MAC_TO_SAI_MAC (</w:t>
      </w:r>
      <w:proofErr w:type="spellStart"/>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 xml:space="preserve">2].value.aclfield.data.mac, </w:t>
      </w:r>
      <w:proofErr w:type="spellStart"/>
      <w:r w:rsidRPr="003957F7">
        <w:rPr>
          <w:rFonts w:eastAsia="Times New Roman"/>
          <w:color w:val="000000" w:themeColor="text1"/>
          <w:szCs w:val="18"/>
          <w:lang w:val="en-US" w:eastAsia="en-US" w:bidi="ar-SA"/>
        </w:rPr>
        <w:t>src_mac</w:t>
      </w:r>
      <w:proofErr w:type="spellEnd"/>
      <w:r w:rsidRPr="003957F7">
        <w:rPr>
          <w:rFonts w:eastAsia="Times New Roman"/>
          <w:color w:val="000000" w:themeColor="text1"/>
          <w:szCs w:val="18"/>
          <w:lang w:val="en-US" w:eastAsia="en-US" w:bidi="ar-SA"/>
        </w:rPr>
        <w:t>);</w:t>
      </w:r>
    </w:p>
    <w:p w14:paraId="73DC7329" w14:textId="77777777" w:rsidR="006559B3" w:rsidRDefault="006559B3" w:rsidP="006559B3">
      <w:pPr>
        <w:spacing w:after="0"/>
        <w:ind w:left="720"/>
        <w:rPr>
          <w:rFonts w:eastAsia="Times New Roman"/>
          <w:color w:val="000000" w:themeColor="text1"/>
          <w:szCs w:val="18"/>
          <w:lang w:val="en-US" w:eastAsia="en-US" w:bidi="ar-SA"/>
        </w:rPr>
      </w:pPr>
    </w:p>
    <w:p w14:paraId="6B3AEF3E" w14:textId="0DF073A9" w:rsidR="006559B3" w:rsidRPr="003957F7" w:rsidRDefault="006559B3" w:rsidP="006559B3">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Pr>
          <w:rFonts w:eastAsia="Times New Roman"/>
          <w:color w:val="000000" w:themeColor="text1"/>
          <w:szCs w:val="18"/>
          <w:lang w:val="en-US" w:eastAsia="en-US" w:bidi="ar-SA"/>
        </w:rPr>
        <w:t>3</w:t>
      </w:r>
      <w:r w:rsidRPr="003957F7">
        <w:rPr>
          <w:rFonts w:eastAsia="Times New Roman"/>
          <w:color w:val="000000" w:themeColor="text1"/>
          <w:szCs w:val="18"/>
          <w:lang w:val="en-US" w:eastAsia="en-US" w:bidi="ar-SA"/>
        </w:rPr>
        <w:t>].id = SAI_ACL_ENTRY_ATTR_</w:t>
      </w:r>
      <w:r>
        <w:rPr>
          <w:rFonts w:eastAsia="Times New Roman"/>
          <w:color w:val="000000" w:themeColor="text1"/>
          <w:szCs w:val="18"/>
          <w:lang w:val="en-US" w:eastAsia="en-US" w:bidi="ar-SA"/>
        </w:rPr>
        <w:t>ACTION</w:t>
      </w:r>
      <w:del w:id="194" w:author="Mickey  Spiegel" w:date="2019-05-02T13:22:00Z">
        <w:r w:rsidDel="00E37640">
          <w:rPr>
            <w:rFonts w:eastAsia="Times New Roman"/>
            <w:color w:val="000000" w:themeColor="text1"/>
            <w:szCs w:val="18"/>
            <w:lang w:val="en-US" w:eastAsia="en-US" w:bidi="ar-SA"/>
          </w:rPr>
          <w:delText>_INSERT</w:delText>
        </w:r>
      </w:del>
      <w:r>
        <w:rPr>
          <w:rFonts w:eastAsia="Times New Roman"/>
          <w:color w:val="000000" w:themeColor="text1"/>
          <w:szCs w:val="18"/>
          <w:lang w:val="en-US" w:eastAsia="en-US" w:bidi="ar-SA"/>
        </w:rPr>
        <w:t>_INT</w:t>
      </w:r>
      <w:ins w:id="195" w:author="Mickey  Spiegel" w:date="2019-05-02T13:22:00Z">
        <w:r w:rsidR="00E37640">
          <w:rPr>
            <w:rFonts w:eastAsia="Times New Roman"/>
            <w:color w:val="000000" w:themeColor="text1"/>
            <w:szCs w:val="18"/>
            <w:lang w:val="en-US" w:eastAsia="en-US" w:bidi="ar-SA"/>
          </w:rPr>
          <w:t>_INSERT</w:t>
        </w:r>
      </w:ins>
      <w:r w:rsidRPr="003957F7">
        <w:rPr>
          <w:rFonts w:eastAsia="Times New Roman"/>
          <w:color w:val="000000" w:themeColor="text1"/>
          <w:szCs w:val="18"/>
          <w:lang w:val="en-US" w:eastAsia="en-US" w:bidi="ar-SA"/>
        </w:rPr>
        <w:t>;</w:t>
      </w:r>
    </w:p>
    <w:p w14:paraId="4EF90766" w14:textId="77777777" w:rsidR="006559B3" w:rsidRPr="003957F7" w:rsidRDefault="006559B3" w:rsidP="006559B3">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Pr>
          <w:rFonts w:eastAsia="Times New Roman"/>
          <w:color w:val="000000" w:themeColor="text1"/>
          <w:szCs w:val="18"/>
          <w:lang w:val="en-US" w:eastAsia="en-US" w:bidi="ar-SA"/>
        </w:rPr>
        <w:t>3</w:t>
      </w:r>
      <w:r w:rsidRPr="003957F7">
        <w:rPr>
          <w:rFonts w:eastAsia="Times New Roman"/>
          <w:color w:val="000000" w:themeColor="text1"/>
          <w:szCs w:val="18"/>
          <w:lang w:val="en-US" w:eastAsia="en-US" w:bidi="ar-SA"/>
        </w:rPr>
        <w:t>].</w:t>
      </w:r>
      <w:proofErr w:type="spellStart"/>
      <w:r w:rsidRPr="003957F7">
        <w:rPr>
          <w:rFonts w:eastAsia="Times New Roman"/>
          <w:color w:val="000000" w:themeColor="text1"/>
          <w:szCs w:val="18"/>
          <w:lang w:val="en-US" w:eastAsia="en-US" w:bidi="ar-SA"/>
        </w:rPr>
        <w:t>value.</w:t>
      </w:r>
      <w:r>
        <w:rPr>
          <w:rFonts w:eastAsia="Times New Roman"/>
          <w:color w:val="000000" w:themeColor="text1"/>
          <w:szCs w:val="18"/>
          <w:lang w:val="en-US" w:eastAsia="en-US" w:bidi="ar-SA"/>
        </w:rPr>
        <w:t>booldata</w:t>
      </w:r>
      <w:proofErr w:type="spellEnd"/>
      <w:r w:rsidRPr="003957F7">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True</w:t>
      </w:r>
      <w:r w:rsidRPr="003957F7">
        <w:rPr>
          <w:rFonts w:eastAsia="Times New Roman"/>
          <w:color w:val="000000" w:themeColor="text1"/>
          <w:szCs w:val="18"/>
          <w:lang w:val="en-US" w:eastAsia="en-US" w:bidi="ar-SA"/>
        </w:rPr>
        <w:t>;</w:t>
      </w:r>
    </w:p>
    <w:p w14:paraId="429DA0DB" w14:textId="77777777" w:rsidR="006559B3" w:rsidRDefault="006559B3" w:rsidP="006559B3">
      <w:pPr>
        <w:spacing w:after="0"/>
        <w:rPr>
          <w:rFonts w:eastAsia="Times New Roman"/>
          <w:color w:val="000000" w:themeColor="text1"/>
          <w:szCs w:val="18"/>
          <w:lang w:val="en-US" w:eastAsia="en-US" w:bidi="ar-SA"/>
        </w:rPr>
      </w:pPr>
    </w:p>
    <w:p w14:paraId="3430D25E" w14:textId="7BDA9AF9"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 </w:t>
      </w:r>
      <w:proofErr w:type="spellStart"/>
      <w:r w:rsidRPr="003957F7">
        <w:rPr>
          <w:rFonts w:eastAsia="Times New Roman"/>
          <w:color w:val="000000" w:themeColor="text1"/>
          <w:szCs w:val="18"/>
          <w:lang w:val="en-US" w:eastAsia="en-US" w:bidi="ar-SA"/>
        </w:rPr>
        <w:t>sai_acl_api</w:t>
      </w:r>
      <w:proofErr w:type="spellEnd"/>
      <w:r w:rsidRPr="003957F7">
        <w:rPr>
          <w:rFonts w:eastAsia="Times New Roman"/>
          <w:color w:val="000000" w:themeColor="text1"/>
          <w:szCs w:val="18"/>
          <w:lang w:val="en-US" w:eastAsia="en-US" w:bidi="ar-SA"/>
        </w:rPr>
        <w:t>-&gt;</w:t>
      </w:r>
      <w:proofErr w:type="spellStart"/>
      <w:r w:rsidRPr="003957F7">
        <w:rPr>
          <w:rFonts w:eastAsia="Times New Roman"/>
          <w:color w:val="000000" w:themeColor="text1"/>
          <w:szCs w:val="18"/>
          <w:lang w:val="en-US" w:eastAsia="en-US" w:bidi="ar-SA"/>
        </w:rPr>
        <w:t>create_acl_</w:t>
      </w:r>
      <w:proofErr w:type="gramStart"/>
      <w:r w:rsidRPr="003957F7">
        <w:rPr>
          <w:rFonts w:eastAsia="Times New Roman"/>
          <w:color w:val="000000" w:themeColor="text1"/>
          <w:szCs w:val="18"/>
          <w:lang w:val="en-US" w:eastAsia="en-US" w:bidi="ar-SA"/>
        </w:rPr>
        <w:t>entry</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&amp;</w:t>
      </w:r>
      <w:proofErr w:type="spellStart"/>
      <w:r w:rsidR="00107402">
        <w:rPr>
          <w:rFonts w:eastAsia="Times New Roman"/>
          <w:color w:val="000000" w:themeColor="text1"/>
          <w:szCs w:val="18"/>
          <w:lang w:val="en-US" w:eastAsia="en-US" w:bidi="ar-SA"/>
        </w:rPr>
        <w:t>sai_</w:t>
      </w:r>
      <w:r w:rsidRPr="003957F7">
        <w:rPr>
          <w:rFonts w:eastAsia="Times New Roman"/>
          <w:color w:val="000000" w:themeColor="text1"/>
          <w:szCs w:val="18"/>
          <w:lang w:val="en-US" w:eastAsia="en-US" w:bidi="ar-SA"/>
        </w:rPr>
        <w:t>acl_</w:t>
      </w:r>
      <w:r w:rsidR="00107402">
        <w:rPr>
          <w:rFonts w:eastAsia="Times New Roman"/>
          <w:color w:val="000000" w:themeColor="text1"/>
          <w:szCs w:val="18"/>
          <w:lang w:val="en-US" w:eastAsia="en-US" w:bidi="ar-SA"/>
        </w:rPr>
        <w:t>int_</w:t>
      </w:r>
      <w:r w:rsidRPr="003957F7">
        <w:rPr>
          <w:rFonts w:eastAsia="Times New Roman"/>
          <w:color w:val="000000" w:themeColor="text1"/>
          <w:szCs w:val="18"/>
          <w:lang w:val="en-US" w:eastAsia="en-US" w:bidi="ar-SA"/>
        </w:rPr>
        <w:t>entry</w:t>
      </w:r>
      <w:r w:rsidR="00107402">
        <w:rPr>
          <w:rFonts w:eastAsia="Times New Roman"/>
          <w:color w:val="000000" w:themeColor="text1"/>
          <w:szCs w:val="18"/>
          <w:lang w:val="en-US" w:eastAsia="en-US" w:bidi="ar-SA"/>
        </w:rPr>
        <w:t>_obj</w:t>
      </w:r>
      <w:proofErr w:type="spellEnd"/>
      <w:r w:rsidRPr="003957F7">
        <w:rPr>
          <w:rFonts w:eastAsia="Times New Roman"/>
          <w:color w:val="000000" w:themeColor="text1"/>
          <w:szCs w:val="18"/>
          <w:lang w:val="en-US" w:eastAsia="en-US" w:bidi="ar-SA"/>
        </w:rPr>
        <w:t xml:space="preserve">, </w:t>
      </w:r>
      <w:ins w:id="196" w:author="Mickey  Spiegel" w:date="2019-05-01T16:15:00Z">
        <w:r w:rsidR="002B2AC8">
          <w:rPr>
            <w:rFonts w:eastAsia="Times New Roman"/>
            <w:color w:val="000000" w:themeColor="text1"/>
            <w:szCs w:val="18"/>
            <w:lang w:val="en-US" w:eastAsia="en-US" w:bidi="ar-SA"/>
          </w:rPr>
          <w:t>4</w:t>
        </w:r>
      </w:ins>
      <w:del w:id="197" w:author="Mickey  Spiegel" w:date="2019-05-01T16:15:00Z">
        <w:r w:rsidRPr="003957F7" w:rsidDel="002B2AC8">
          <w:rPr>
            <w:rFonts w:eastAsia="Times New Roman"/>
            <w:color w:val="000000" w:themeColor="text1"/>
            <w:szCs w:val="18"/>
            <w:lang w:val="en-US" w:eastAsia="en-US" w:bidi="ar-SA"/>
          </w:rPr>
          <w:delText>3</w:delText>
        </w:r>
      </w:del>
      <w:r w:rsidRPr="003957F7">
        <w:rPr>
          <w:rFonts w:eastAsia="Times New Roman"/>
          <w:color w:val="000000" w:themeColor="text1"/>
          <w:szCs w:val="18"/>
          <w:lang w:val="en-US" w:eastAsia="en-US" w:bidi="ar-SA"/>
        </w:rPr>
        <w:t xml:space="preserve">, </w:t>
      </w:r>
      <w:proofErr w:type="spellStart"/>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w:t>
      </w:r>
    </w:p>
    <w:p w14:paraId="50032DB3"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if (</w:t>
      </w:r>
      <w:proofErr w:type="spellStart"/>
      <w:proofErr w:type="gram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w:t>
      </w:r>
      <w:proofErr w:type="gramEnd"/>
      <w:r w:rsidRPr="003957F7">
        <w:rPr>
          <w:rFonts w:eastAsia="Times New Roman"/>
          <w:color w:val="000000" w:themeColor="text1"/>
          <w:szCs w:val="18"/>
          <w:lang w:val="en-US" w:eastAsia="en-US" w:bidi="ar-SA"/>
        </w:rPr>
        <w:t>= SAI_STATUS_SUCCESS) {</w:t>
      </w:r>
    </w:p>
    <w:p w14:paraId="24FD05CB"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 xml:space="preserve">    return </w:t>
      </w: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w:t>
      </w:r>
    </w:p>
    <w:p w14:paraId="19D40774"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w:t>
      </w:r>
    </w:p>
    <w:p w14:paraId="762EA449" w14:textId="77777777" w:rsidR="00572559" w:rsidRPr="00CA6D0C" w:rsidRDefault="009D077D" w:rsidP="00107402">
      <w:pPr>
        <w:spacing w:after="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766178BB" w14:textId="6603C35C" w:rsidR="00CB06A2" w:rsidRDefault="00CB06A2" w:rsidP="00CB06A2">
      <w:pPr>
        <w:spacing w:after="0"/>
        <w:ind w:left="230"/>
        <w:rPr>
          <w:rFonts w:eastAsia="Times New Roman"/>
          <w:b/>
          <w:bCs/>
          <w:color w:val="000000" w:themeColor="text1"/>
          <w:szCs w:val="18"/>
          <w:lang w:eastAsia="en-US" w:bidi="ar-SA"/>
        </w:rPr>
      </w:pPr>
      <w:r w:rsidRPr="004733B7">
        <w:rPr>
          <w:rFonts w:eastAsia="Times New Roman"/>
          <w:b/>
          <w:bCs/>
          <w:color w:val="000000" w:themeColor="text1"/>
          <w:szCs w:val="18"/>
          <w:lang w:eastAsia="en-US" w:bidi="ar-SA"/>
        </w:rPr>
        <w:t xml:space="preserve">Step </w:t>
      </w:r>
      <w:ins w:id="198" w:author="Mickey  Spiegel" w:date="2019-04-17T20:56:00Z">
        <w:r w:rsidR="005650E0">
          <w:rPr>
            <w:rFonts w:eastAsia="Times New Roman"/>
            <w:b/>
            <w:bCs/>
            <w:color w:val="000000" w:themeColor="text1"/>
            <w:szCs w:val="18"/>
            <w:lang w:eastAsia="en-US" w:bidi="ar-SA"/>
          </w:rPr>
          <w:t>A</w:t>
        </w:r>
      </w:ins>
      <w:r w:rsidR="00224A19">
        <w:rPr>
          <w:rFonts w:eastAsia="Times New Roman"/>
          <w:b/>
          <w:bCs/>
          <w:color w:val="000000" w:themeColor="text1"/>
          <w:szCs w:val="18"/>
          <w:lang w:eastAsia="en-US" w:bidi="ar-SA"/>
        </w:rPr>
        <w:t>2</w:t>
      </w:r>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report object</w:t>
      </w:r>
    </w:p>
    <w:p w14:paraId="146193A6" w14:textId="77777777" w:rsidR="00CA6D0C" w:rsidRPr="009B5B13" w:rsidRDefault="00CA6D0C" w:rsidP="00CA6D0C">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0].id = SAI_TAM_REPORT_ATTR_TYPE;</w:t>
      </w:r>
    </w:p>
    <w:p w14:paraId="7E6A0890" w14:textId="77777777" w:rsidR="00CA6D0C" w:rsidRPr="009B5B13" w:rsidRDefault="00CA6D0C" w:rsidP="00CA6D0C">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0].value.s32 = </w:t>
      </w:r>
      <w:r w:rsidRPr="009B5B13">
        <w:rPr>
          <w:rFonts w:eastAsia="Times New Roman"/>
          <w:bCs/>
          <w:color w:val="000000" w:themeColor="text1"/>
          <w:szCs w:val="18"/>
          <w:lang w:eastAsia="en-US" w:bidi="ar-SA"/>
        </w:rPr>
        <w:t>SAI_TAM_REPORT_TYPE_VENDOR_EXTN</w:t>
      </w:r>
      <w:r w:rsidRPr="009B5B13">
        <w:rPr>
          <w:rFonts w:eastAsia="Times New Roman"/>
          <w:color w:val="000000" w:themeColor="text1"/>
          <w:szCs w:val="18"/>
          <w:lang w:val="en-US" w:eastAsia="en-US" w:bidi="ar-SA"/>
        </w:rPr>
        <w:t>;</w:t>
      </w:r>
    </w:p>
    <w:p w14:paraId="44D78488" w14:textId="77777777" w:rsidR="00CA6D0C" w:rsidRPr="009B5B13" w:rsidRDefault="00CA6D0C" w:rsidP="00CA6D0C">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14:paraId="1B0437F1" w14:textId="77777777" w:rsidR="00CA6D0C" w:rsidRPr="009B5B13" w:rsidRDefault="00CA6D0C" w:rsidP="00CA6D0C">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p>
    <w:p w14:paraId="0BE2C68F" w14:textId="77777777" w:rsidR="00CA6D0C" w:rsidRPr="009B5B13" w:rsidRDefault="00CA6D0C" w:rsidP="00CA6D0C">
      <w:pPr>
        <w:spacing w:after="0"/>
        <w:ind w:left="720"/>
        <w:rPr>
          <w:rFonts w:eastAsia="Times New Roman"/>
          <w:color w:val="000000" w:themeColor="text1"/>
          <w:szCs w:val="18"/>
          <w:lang w:val="en-US" w:eastAsia="en-US" w:bidi="ar-SA"/>
        </w:rPr>
      </w:pPr>
      <w:proofErr w:type="spellStart"/>
      <w:r w:rsidRPr="009B5B13">
        <w:rPr>
          <w:rFonts w:eastAsia="Times New Roman"/>
          <w:b/>
          <w:bCs/>
          <w:color w:val="000000" w:themeColor="text1"/>
          <w:szCs w:val="18"/>
          <w:lang w:val="en-US" w:eastAsia="en-US" w:bidi="ar-SA"/>
        </w:rPr>
        <w:t>sai_create_tam_report_</w:t>
      </w:r>
      <w:proofErr w:type="gramStart"/>
      <w:r w:rsidRPr="009B5B13">
        <w:rPr>
          <w:rFonts w:eastAsia="Times New Roman"/>
          <w:b/>
          <w:bCs/>
          <w:color w:val="000000" w:themeColor="text1"/>
          <w:szCs w:val="18"/>
          <w:lang w:val="en-US" w:eastAsia="en-US" w:bidi="ar-SA"/>
        </w:rPr>
        <w:t>fn</w:t>
      </w:r>
      <w:proofErr w:type="spellEnd"/>
      <w:r w:rsidRPr="009B5B13">
        <w:rPr>
          <w:rFonts w:eastAsia="Times New Roman"/>
          <w:color w:val="000000" w:themeColor="text1"/>
          <w:szCs w:val="18"/>
          <w:lang w:val="en-US" w:eastAsia="en-US" w:bidi="ar-SA"/>
        </w:rPr>
        <w:t>(</w:t>
      </w:r>
      <w:proofErr w:type="gramEnd"/>
    </w:p>
    <w:p w14:paraId="15E823A9" w14:textId="77777777" w:rsidR="00CA6D0C" w:rsidRPr="009B5B13" w:rsidRDefault="00CA6D0C" w:rsidP="00CA6D0C">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sai_tam_report_obj</w:t>
      </w:r>
      <w:proofErr w:type="spellEnd"/>
      <w:r w:rsidRPr="009B5B13">
        <w:rPr>
          <w:rFonts w:eastAsia="Times New Roman"/>
          <w:color w:val="000000" w:themeColor="text1"/>
          <w:szCs w:val="18"/>
          <w:lang w:val="en-US" w:eastAsia="en-US" w:bidi="ar-SA"/>
        </w:rPr>
        <w:t>,</w:t>
      </w:r>
    </w:p>
    <w:p w14:paraId="05ACB75B" w14:textId="77777777" w:rsidR="00CA6D0C" w:rsidRPr="009B5B13" w:rsidRDefault="00CA6D0C" w:rsidP="00CA6D0C">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switch_id</w:t>
      </w:r>
      <w:proofErr w:type="spellEnd"/>
      <w:r w:rsidRPr="009B5B13">
        <w:rPr>
          <w:rFonts w:eastAsia="Times New Roman"/>
          <w:color w:val="000000" w:themeColor="text1"/>
          <w:szCs w:val="18"/>
          <w:lang w:val="en-US" w:eastAsia="en-US" w:bidi="ar-SA"/>
        </w:rPr>
        <w:t>,</w:t>
      </w:r>
    </w:p>
    <w:p w14:paraId="4E02D0EF" w14:textId="77777777" w:rsidR="00CA6D0C" w:rsidRPr="009B5B13" w:rsidRDefault="00CA6D0C" w:rsidP="00CA6D0C">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w:t>
      </w:r>
    </w:p>
    <w:p w14:paraId="5D164779" w14:textId="77777777" w:rsidR="00CA6D0C" w:rsidRPr="009B5B13" w:rsidRDefault="00CA6D0C" w:rsidP="00CA6D0C">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p>
    <w:p w14:paraId="3AC0E751" w14:textId="77777777" w:rsidR="00CA6D0C" w:rsidRDefault="00CA6D0C" w:rsidP="00CB06A2">
      <w:pPr>
        <w:spacing w:after="0"/>
        <w:ind w:left="230"/>
        <w:rPr>
          <w:rFonts w:eastAsia="Times New Roman"/>
          <w:color w:val="000000" w:themeColor="text1"/>
          <w:szCs w:val="18"/>
          <w:lang w:eastAsia="en-US" w:bidi="ar-SA"/>
        </w:rPr>
      </w:pPr>
    </w:p>
    <w:p w14:paraId="1576D9A8" w14:textId="396A9144" w:rsidR="00CA6D0C" w:rsidRPr="00CB49BF" w:rsidRDefault="00CA6D0C" w:rsidP="00CA6D0C">
      <w:pPr>
        <w:spacing w:after="0"/>
        <w:ind w:left="288"/>
        <w:rPr>
          <w:b/>
        </w:rPr>
      </w:pPr>
      <w:r w:rsidRPr="00CB49BF">
        <w:rPr>
          <w:b/>
          <w:lang w:eastAsia="en-US" w:bidi="ar-SA"/>
        </w:rPr>
        <w:t xml:space="preserve">Step </w:t>
      </w:r>
      <w:ins w:id="199" w:author="Mickey  Spiegel" w:date="2019-04-17T20:56:00Z">
        <w:r w:rsidR="005650E0">
          <w:rPr>
            <w:b/>
            <w:lang w:eastAsia="en-US" w:bidi="ar-SA"/>
          </w:rPr>
          <w:t>A</w:t>
        </w:r>
      </w:ins>
      <w:r>
        <w:rPr>
          <w:b/>
          <w:lang w:eastAsia="en-US" w:bidi="ar-SA"/>
        </w:rPr>
        <w:t>3</w:t>
      </w:r>
      <w:r w:rsidRPr="00CB49BF">
        <w:rPr>
          <w:b/>
          <w:lang w:eastAsia="en-US" w:bidi="ar-SA"/>
        </w:rPr>
        <w:t>: Create a transport object</w:t>
      </w:r>
    </w:p>
    <w:p w14:paraId="0B88C399"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[0].id = SAI_TAM_TRANSPORT_ATTR_TRANSPORT_TYPE; </w:t>
      </w:r>
    </w:p>
    <w:p w14:paraId="18C47596"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[0].value.s32 = SAI_TAM_TRANSPORT_TYPE_UDP;</w:t>
      </w:r>
    </w:p>
    <w:p w14:paraId="43DFCD64"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7BD73D42"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[1].id = SAI_TAM_TRANSPORT_ATTR_MTU</w:t>
      </w:r>
    </w:p>
    <w:p w14:paraId="0B55F535"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[1].value.</w:t>
      </w:r>
      <w:r w:rsidR="00E20E8D">
        <w:rPr>
          <w:rFonts w:eastAsia="Times New Roman"/>
          <w:color w:val="000000" w:themeColor="text1"/>
          <w:szCs w:val="18"/>
          <w:lang w:eastAsia="en-US" w:bidi="ar-SA"/>
        </w:rPr>
        <w:t>u</w:t>
      </w:r>
      <w:r w:rsidRPr="004733B7">
        <w:rPr>
          <w:rFonts w:eastAsia="Times New Roman"/>
          <w:color w:val="000000" w:themeColor="text1"/>
          <w:szCs w:val="18"/>
          <w:lang w:eastAsia="en-US" w:bidi="ar-SA"/>
        </w:rPr>
        <w:t>32 = 1500;</w:t>
      </w:r>
    </w:p>
    <w:p w14:paraId="7BAC98D7"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27705EDA"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 xml:space="preserve"> = 2;</w:t>
      </w:r>
    </w:p>
    <w:p w14:paraId="1CF396A8"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47E76D1E"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b/>
          <w:bCs/>
          <w:color w:val="000000" w:themeColor="text1"/>
          <w:szCs w:val="18"/>
          <w:lang w:eastAsia="en-US" w:bidi="ar-SA"/>
        </w:rPr>
        <w:t>sai_create_tam_transport_fn</w:t>
      </w:r>
      <w:proofErr w:type="spellEnd"/>
      <w:r w:rsidRPr="004733B7">
        <w:rPr>
          <w:rFonts w:eastAsia="Times New Roman"/>
          <w:color w:val="000000" w:themeColor="text1"/>
          <w:szCs w:val="18"/>
          <w:lang w:eastAsia="en-US" w:bidi="ar-SA"/>
        </w:rPr>
        <w:t>(</w:t>
      </w:r>
    </w:p>
    <w:p w14:paraId="1451F9AF" w14:textId="77777777" w:rsidR="00CA6D0C" w:rsidRPr="004733B7" w:rsidRDefault="00CA6D0C" w:rsidP="00CA6D0C">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proofErr w:type="spellStart"/>
      <w:r w:rsidRPr="004733B7">
        <w:rPr>
          <w:rFonts w:eastAsia="Times New Roman"/>
          <w:bCs/>
          <w:color w:val="000000" w:themeColor="text1"/>
          <w:szCs w:val="18"/>
          <w:lang w:eastAsia="en-US" w:bidi="ar-SA"/>
        </w:rPr>
        <w:t>sai_tam_transport_obj</w:t>
      </w:r>
      <w:proofErr w:type="spellEnd"/>
      <w:r w:rsidRPr="004733B7">
        <w:rPr>
          <w:rFonts w:eastAsia="Times New Roman"/>
          <w:color w:val="000000" w:themeColor="text1"/>
          <w:szCs w:val="18"/>
          <w:lang w:eastAsia="en-US" w:bidi="ar-SA"/>
        </w:rPr>
        <w:t>,</w:t>
      </w:r>
    </w:p>
    <w:p w14:paraId="27E463A0" w14:textId="77777777" w:rsidR="00CA6D0C" w:rsidRPr="004733B7" w:rsidRDefault="00CA6D0C" w:rsidP="00CA6D0C">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switch_id</w:t>
      </w:r>
      <w:proofErr w:type="spellEnd"/>
      <w:r w:rsidRPr="004733B7">
        <w:rPr>
          <w:rFonts w:eastAsia="Times New Roman"/>
          <w:color w:val="000000" w:themeColor="text1"/>
          <w:szCs w:val="18"/>
          <w:lang w:eastAsia="en-US" w:bidi="ar-SA"/>
        </w:rPr>
        <w:t>,</w:t>
      </w:r>
    </w:p>
    <w:p w14:paraId="7FCEBBAD" w14:textId="77777777" w:rsidR="00CA6D0C" w:rsidRPr="004733B7" w:rsidRDefault="00CA6D0C" w:rsidP="00CA6D0C">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w:t>
      </w:r>
    </w:p>
    <w:p w14:paraId="3902D1C9" w14:textId="77777777" w:rsidR="00CA6D0C" w:rsidRDefault="00CA6D0C" w:rsidP="00CA6D0C">
      <w:pPr>
        <w:spacing w:after="0"/>
        <w:ind w:left="1440"/>
        <w:rPr>
          <w:rFonts w:eastAsia="Times New Roman"/>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w:t>
      </w:r>
    </w:p>
    <w:p w14:paraId="3C36E243" w14:textId="77777777" w:rsidR="00CA6D0C" w:rsidRDefault="00CA6D0C" w:rsidP="00CB06A2">
      <w:pPr>
        <w:spacing w:after="0"/>
        <w:ind w:left="230"/>
        <w:rPr>
          <w:rFonts w:eastAsia="Times New Roman"/>
          <w:b/>
          <w:bCs/>
          <w:color w:val="000000" w:themeColor="text1"/>
          <w:szCs w:val="18"/>
          <w:lang w:eastAsia="en-US" w:bidi="ar-SA"/>
        </w:rPr>
      </w:pPr>
    </w:p>
    <w:p w14:paraId="209300CE" w14:textId="4853A64F" w:rsidR="00CB06A2" w:rsidRDefault="00CB06A2" w:rsidP="00CB06A2">
      <w:pPr>
        <w:spacing w:after="0"/>
        <w:ind w:left="230"/>
        <w:rPr>
          <w:rFonts w:eastAsia="Times New Roman"/>
          <w:b/>
          <w:bCs/>
          <w:color w:val="000000" w:themeColor="text1"/>
          <w:szCs w:val="18"/>
          <w:lang w:eastAsia="en-US" w:bidi="ar-SA"/>
        </w:rPr>
      </w:pPr>
      <w:r w:rsidRPr="004733B7">
        <w:rPr>
          <w:rFonts w:eastAsia="Times New Roman"/>
          <w:b/>
          <w:bCs/>
          <w:color w:val="000000" w:themeColor="text1"/>
          <w:szCs w:val="18"/>
          <w:lang w:eastAsia="en-US" w:bidi="ar-SA"/>
        </w:rPr>
        <w:t xml:space="preserve">Step </w:t>
      </w:r>
      <w:ins w:id="200" w:author="Mickey  Spiegel" w:date="2019-04-17T20:56:00Z">
        <w:r w:rsidR="005650E0">
          <w:rPr>
            <w:rFonts w:eastAsia="Times New Roman"/>
            <w:b/>
            <w:bCs/>
            <w:color w:val="000000" w:themeColor="text1"/>
            <w:szCs w:val="18"/>
            <w:lang w:eastAsia="en-US" w:bidi="ar-SA"/>
          </w:rPr>
          <w:t>A</w:t>
        </w:r>
      </w:ins>
      <w:r w:rsidR="00CA6D0C">
        <w:rPr>
          <w:rFonts w:eastAsia="Times New Roman"/>
          <w:b/>
          <w:bCs/>
          <w:color w:val="000000" w:themeColor="text1"/>
          <w:szCs w:val="18"/>
          <w:lang w:eastAsia="en-US" w:bidi="ar-SA"/>
        </w:rPr>
        <w:t>4</w:t>
      </w:r>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collector object</w:t>
      </w:r>
    </w:p>
    <w:p w14:paraId="429297DB"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[0].id = SAI_TAM_COLLECTOR_ATTR_SRC_IP;</w:t>
      </w:r>
    </w:p>
    <w:p w14:paraId="0CD88F2B"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w:t>
      </w:r>
      <w:proofErr w:type="spellStart"/>
      <w:r w:rsidRPr="004733B7">
        <w:rPr>
          <w:rFonts w:eastAsia="Times New Roman"/>
          <w:color w:val="000000" w:themeColor="text1"/>
          <w:szCs w:val="18"/>
          <w:lang w:eastAsia="en-US" w:bidi="ar-SA"/>
        </w:rPr>
        <w:t>value.ipaddr.addr_family</w:t>
      </w:r>
      <w:proofErr w:type="spellEnd"/>
      <w:r w:rsidRPr="004733B7">
        <w:rPr>
          <w:rFonts w:eastAsia="Times New Roman"/>
          <w:color w:val="000000" w:themeColor="text1"/>
          <w:szCs w:val="18"/>
          <w:lang w:eastAsia="en-US" w:bidi="ar-SA"/>
        </w:rPr>
        <w:t xml:space="preserve"> = SAI_IP_ADDR_FAMILY_IPV4;</w:t>
      </w:r>
    </w:p>
    <w:p w14:paraId="6AF91998"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[0].value.ipaddr.ip4 = 0x0101010a; </w:t>
      </w:r>
    </w:p>
    <w:p w14:paraId="7157C62A"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4F5A3377"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[1].id = SAI_TAM_COLLECTOR_ATTR_DST_IP;</w:t>
      </w:r>
    </w:p>
    <w:p w14:paraId="52753FF6"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w:t>
      </w:r>
      <w:proofErr w:type="spellStart"/>
      <w:r w:rsidRPr="004733B7">
        <w:rPr>
          <w:rFonts w:eastAsia="Times New Roman"/>
          <w:color w:val="000000" w:themeColor="text1"/>
          <w:szCs w:val="18"/>
          <w:lang w:eastAsia="en-US" w:bidi="ar-SA"/>
        </w:rPr>
        <w:t>value.ipaddr.addr_family</w:t>
      </w:r>
      <w:proofErr w:type="spellEnd"/>
      <w:r w:rsidRPr="004733B7">
        <w:rPr>
          <w:rFonts w:eastAsia="Times New Roman"/>
          <w:color w:val="000000" w:themeColor="text1"/>
          <w:szCs w:val="18"/>
          <w:lang w:eastAsia="en-US" w:bidi="ar-SA"/>
        </w:rPr>
        <w:t xml:space="preserve"> = SAI_IP_ADDR_FAMILY_IPV4;</w:t>
      </w:r>
    </w:p>
    <w:p w14:paraId="77239123"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[1].value.ipaddr.ip4 = 0x0101010b;</w:t>
      </w:r>
    </w:p>
    <w:p w14:paraId="2A83E493"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20E4B4CB"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[2].id = SAI_TAM_COLLECTOR_ATTR_DSCP_VALUE;</w:t>
      </w:r>
    </w:p>
    <w:p w14:paraId="00F89DFA"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[2].value.u8 = 16;</w:t>
      </w:r>
    </w:p>
    <w:p w14:paraId="5CD12535"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5E8D5498" w14:textId="0C78394C" w:rsidR="00CA6D0C" w:rsidRPr="004733B7" w:rsidRDefault="00CA6D0C" w:rsidP="00CA6D0C">
      <w:pPr>
        <w:spacing w:after="0"/>
        <w:ind w:left="720"/>
        <w:rPr>
          <w:rFonts w:eastAsia="Times New Roman"/>
          <w:b/>
          <w:bCs/>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[3].id = </w:t>
      </w:r>
      <w:r w:rsidRPr="004733B7">
        <w:rPr>
          <w:rFonts w:eastAsia="Times New Roman"/>
          <w:bCs/>
          <w:color w:val="000000" w:themeColor="text1"/>
          <w:szCs w:val="18"/>
          <w:lang w:eastAsia="en-US" w:bidi="ar-SA"/>
        </w:rPr>
        <w:t>SAI_TAM_</w:t>
      </w:r>
      <w:ins w:id="201" w:author="Mickey  Spiegel" w:date="2019-05-01T16:17:00Z">
        <w:r w:rsidR="002B2AC8">
          <w:rPr>
            <w:rFonts w:eastAsia="Times New Roman"/>
            <w:bCs/>
            <w:color w:val="000000" w:themeColor="text1"/>
            <w:szCs w:val="18"/>
            <w:lang w:eastAsia="en-US" w:bidi="ar-SA"/>
          </w:rPr>
          <w:t>COLLECTOR</w:t>
        </w:r>
      </w:ins>
      <w:del w:id="202" w:author="Mickey  Spiegel" w:date="2019-05-01T16:17:00Z">
        <w:r w:rsidRPr="004733B7" w:rsidDel="002B2AC8">
          <w:rPr>
            <w:rFonts w:eastAsia="Times New Roman"/>
            <w:bCs/>
            <w:color w:val="000000" w:themeColor="text1"/>
            <w:szCs w:val="18"/>
            <w:lang w:eastAsia="en-US" w:bidi="ar-SA"/>
          </w:rPr>
          <w:delText>TRANSPORT</w:delText>
        </w:r>
      </w:del>
      <w:r w:rsidRPr="004733B7">
        <w:rPr>
          <w:rFonts w:eastAsia="Times New Roman"/>
          <w:bCs/>
          <w:color w:val="000000" w:themeColor="text1"/>
          <w:szCs w:val="18"/>
          <w:lang w:eastAsia="en-US" w:bidi="ar-SA"/>
        </w:rPr>
        <w:t>_ATTR_TRANSPORT</w:t>
      </w:r>
      <w:r w:rsidRPr="004733B7">
        <w:rPr>
          <w:rFonts w:eastAsia="Times New Roman"/>
          <w:color w:val="000000" w:themeColor="text1"/>
          <w:szCs w:val="18"/>
          <w:lang w:eastAsia="en-US" w:bidi="ar-SA"/>
        </w:rPr>
        <w:t>; </w:t>
      </w:r>
    </w:p>
    <w:p w14:paraId="6EF33790"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lastRenderedPageBreak/>
        <w:t>sai_attr_list</w:t>
      </w:r>
      <w:proofErr w:type="spellEnd"/>
      <w:r w:rsidRPr="004733B7">
        <w:rPr>
          <w:rFonts w:eastAsia="Times New Roman"/>
          <w:color w:val="000000" w:themeColor="text1"/>
          <w:szCs w:val="18"/>
          <w:lang w:eastAsia="en-US" w:bidi="ar-SA"/>
        </w:rPr>
        <w:t>[3].</w:t>
      </w:r>
      <w:proofErr w:type="spellStart"/>
      <w:r w:rsidRPr="004733B7">
        <w:rPr>
          <w:rFonts w:eastAsia="Times New Roman"/>
          <w:color w:val="000000" w:themeColor="text1"/>
          <w:szCs w:val="18"/>
          <w:lang w:eastAsia="en-US" w:bidi="ar-SA"/>
        </w:rPr>
        <w:t>value.oid</w:t>
      </w:r>
      <w:proofErr w:type="spellEnd"/>
      <w:r w:rsidRPr="004733B7">
        <w:rPr>
          <w:rFonts w:eastAsia="Times New Roman"/>
          <w:color w:val="000000" w:themeColor="text1"/>
          <w:szCs w:val="18"/>
          <w:lang w:eastAsia="en-US" w:bidi="ar-SA"/>
        </w:rPr>
        <w:t xml:space="preserve"> = </w:t>
      </w:r>
      <w:proofErr w:type="spellStart"/>
      <w:r w:rsidRPr="004733B7">
        <w:rPr>
          <w:rFonts w:eastAsia="Times New Roman"/>
          <w:bCs/>
          <w:color w:val="000000" w:themeColor="text1"/>
          <w:szCs w:val="18"/>
          <w:lang w:eastAsia="en-US" w:bidi="ar-SA"/>
        </w:rPr>
        <w:t>sai_tam_transport_obj</w:t>
      </w:r>
      <w:proofErr w:type="spellEnd"/>
      <w:r w:rsidRPr="004733B7">
        <w:rPr>
          <w:rFonts w:eastAsia="Times New Roman"/>
          <w:color w:val="000000" w:themeColor="text1"/>
          <w:szCs w:val="18"/>
          <w:lang w:eastAsia="en-US" w:bidi="ar-SA"/>
        </w:rPr>
        <w:t>;</w:t>
      </w:r>
    </w:p>
    <w:p w14:paraId="03A7822E"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4C39E3B8"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 xml:space="preserve"> = 4;</w:t>
      </w:r>
    </w:p>
    <w:p w14:paraId="63E1EED8"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b/>
          <w:bCs/>
          <w:color w:val="000000" w:themeColor="text1"/>
          <w:szCs w:val="18"/>
          <w:lang w:eastAsia="en-US" w:bidi="ar-SA"/>
        </w:rPr>
        <w:t>sai_create_tam_collector_fn</w:t>
      </w:r>
      <w:proofErr w:type="spellEnd"/>
      <w:r w:rsidRPr="004733B7">
        <w:rPr>
          <w:rFonts w:eastAsia="Times New Roman"/>
          <w:color w:val="000000" w:themeColor="text1"/>
          <w:szCs w:val="18"/>
          <w:lang w:eastAsia="en-US" w:bidi="ar-SA"/>
        </w:rPr>
        <w:t>(</w:t>
      </w:r>
    </w:p>
    <w:p w14:paraId="6D94CEF9" w14:textId="77777777" w:rsidR="00CA6D0C" w:rsidRPr="004733B7" w:rsidRDefault="00CA6D0C" w:rsidP="00CA6D0C">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proofErr w:type="spellStart"/>
      <w:r w:rsidRPr="004733B7">
        <w:rPr>
          <w:rFonts w:eastAsia="Times New Roman"/>
          <w:bCs/>
          <w:color w:val="000000" w:themeColor="text1"/>
          <w:szCs w:val="18"/>
          <w:lang w:eastAsia="en-US" w:bidi="ar-SA"/>
        </w:rPr>
        <w:t>sai_tam_collector_obj</w:t>
      </w:r>
      <w:proofErr w:type="spellEnd"/>
      <w:r w:rsidRPr="004733B7">
        <w:rPr>
          <w:rFonts w:eastAsia="Times New Roman"/>
          <w:color w:val="000000" w:themeColor="text1"/>
          <w:szCs w:val="18"/>
          <w:lang w:eastAsia="en-US" w:bidi="ar-SA"/>
        </w:rPr>
        <w:t>,</w:t>
      </w:r>
    </w:p>
    <w:p w14:paraId="00D525FD" w14:textId="77777777" w:rsidR="00CA6D0C" w:rsidRPr="004733B7" w:rsidRDefault="00CA6D0C" w:rsidP="00CA6D0C">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switch_id</w:t>
      </w:r>
      <w:proofErr w:type="spellEnd"/>
      <w:r w:rsidRPr="004733B7">
        <w:rPr>
          <w:rFonts w:eastAsia="Times New Roman"/>
          <w:color w:val="000000" w:themeColor="text1"/>
          <w:szCs w:val="18"/>
          <w:lang w:eastAsia="en-US" w:bidi="ar-SA"/>
        </w:rPr>
        <w:t>,</w:t>
      </w:r>
    </w:p>
    <w:p w14:paraId="0C1F1462" w14:textId="77777777" w:rsidR="00CA6D0C" w:rsidRPr="004733B7" w:rsidRDefault="00CA6D0C" w:rsidP="00CA6D0C">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w:t>
      </w:r>
    </w:p>
    <w:p w14:paraId="1F5DB34B" w14:textId="77777777" w:rsidR="00CA6D0C" w:rsidRPr="004733B7" w:rsidRDefault="00CA6D0C" w:rsidP="00CA6D0C">
      <w:pPr>
        <w:spacing w:after="0"/>
        <w:ind w:left="1440"/>
        <w:rPr>
          <w:rFonts w:eastAsia="Times New Roman"/>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w:t>
      </w:r>
    </w:p>
    <w:p w14:paraId="68B4125B" w14:textId="77777777" w:rsidR="00CA6D0C" w:rsidRDefault="00CA6D0C" w:rsidP="00224A19">
      <w:pPr>
        <w:spacing w:after="0"/>
        <w:ind w:left="230"/>
        <w:rPr>
          <w:rFonts w:eastAsia="Times New Roman"/>
          <w:b/>
          <w:bCs/>
          <w:color w:val="000000" w:themeColor="text1"/>
          <w:szCs w:val="18"/>
          <w:lang w:eastAsia="en-US" w:bidi="ar-SA"/>
        </w:rPr>
      </w:pPr>
    </w:p>
    <w:p w14:paraId="5F3127E7" w14:textId="4C1FFEEA" w:rsidR="00224A19" w:rsidRPr="00224A19" w:rsidRDefault="00224A19" w:rsidP="00224A19">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 xml:space="preserve">Step </w:t>
      </w:r>
      <w:ins w:id="203" w:author="Mickey  Spiegel" w:date="2019-04-17T20:56:00Z">
        <w:r w:rsidR="005650E0">
          <w:rPr>
            <w:rFonts w:eastAsia="Times New Roman"/>
            <w:b/>
            <w:bCs/>
            <w:color w:val="000000" w:themeColor="text1"/>
            <w:szCs w:val="18"/>
            <w:lang w:eastAsia="en-US" w:bidi="ar-SA"/>
          </w:rPr>
          <w:t>A</w:t>
        </w:r>
      </w:ins>
      <w:r w:rsidR="00CA6D0C">
        <w:rPr>
          <w:rFonts w:eastAsia="Times New Roman"/>
          <w:b/>
          <w:bCs/>
          <w:color w:val="000000" w:themeColor="text1"/>
          <w:szCs w:val="18"/>
          <w:lang w:eastAsia="en-US" w:bidi="ar-SA"/>
        </w:rPr>
        <w:t>5</w:t>
      </w:r>
      <w:r w:rsidRPr="004733B7">
        <w:rPr>
          <w:rFonts w:eastAsia="Times New Roman"/>
          <w:b/>
          <w:bCs/>
          <w:color w:val="000000" w:themeColor="text1"/>
          <w:szCs w:val="18"/>
          <w:lang w:eastAsia="en-US" w:bidi="ar-SA"/>
        </w:rPr>
        <w:t>: Create a</w:t>
      </w:r>
      <w:r>
        <w:rPr>
          <w:rFonts w:eastAsia="Times New Roman"/>
          <w:b/>
          <w:bCs/>
          <w:color w:val="000000" w:themeColor="text1"/>
          <w:szCs w:val="18"/>
          <w:lang w:eastAsia="en-US" w:bidi="ar-SA"/>
        </w:rPr>
        <w:t>n</w:t>
      </w:r>
      <w:r w:rsidRPr="004733B7">
        <w:rPr>
          <w:rFonts w:eastAsia="Times New Roman"/>
          <w:b/>
          <w:bCs/>
          <w:color w:val="000000" w:themeColor="text1"/>
          <w:szCs w:val="18"/>
          <w:lang w:eastAsia="en-US" w:bidi="ar-SA"/>
        </w:rPr>
        <w:t xml:space="preserve"> </w:t>
      </w:r>
      <w:r>
        <w:rPr>
          <w:rFonts w:eastAsia="Times New Roman"/>
          <w:b/>
          <w:bCs/>
          <w:color w:val="000000" w:themeColor="text1"/>
          <w:szCs w:val="18"/>
          <w:lang w:eastAsia="en-US" w:bidi="ar-SA"/>
        </w:rPr>
        <w:t>INT object</w:t>
      </w:r>
    </w:p>
    <w:p w14:paraId="7BD4AE38" w14:textId="77777777" w:rsidR="00224A19"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0].id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_ATTR_ TYPE;</w:t>
      </w:r>
    </w:p>
    <w:p w14:paraId="292C8A5D" w14:textId="77777777" w:rsidR="008B00C7" w:rsidRDefault="008B00C7" w:rsidP="008B00C7">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0].</w:t>
      </w:r>
      <w:r>
        <w:rPr>
          <w:rFonts w:eastAsia="Times New Roman"/>
          <w:color w:val="000000" w:themeColor="text1"/>
          <w:szCs w:val="18"/>
          <w:lang w:val="en-US" w:eastAsia="en-US" w:bidi="ar-SA"/>
        </w:rPr>
        <w:t>value.s32</w:t>
      </w:r>
      <w:r w:rsidRPr="009B5B13">
        <w:rPr>
          <w:rFonts w:eastAsia="Times New Roman"/>
          <w:color w:val="000000" w:themeColor="text1"/>
          <w:szCs w:val="18"/>
          <w:lang w:val="en-US" w:eastAsia="en-US" w:bidi="ar-SA"/>
        </w:rPr>
        <w:t xml:space="preserve">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 TYPE</w:t>
      </w:r>
      <w:r>
        <w:rPr>
          <w:rFonts w:eastAsia="Times New Roman"/>
          <w:color w:val="000000" w:themeColor="text1"/>
          <w:szCs w:val="18"/>
          <w:lang w:val="en-US" w:eastAsia="en-US" w:bidi="ar-SA"/>
        </w:rPr>
        <w:t>_IFA1</w:t>
      </w:r>
      <w:r w:rsidRPr="009B5B13">
        <w:rPr>
          <w:rFonts w:eastAsia="Times New Roman"/>
          <w:color w:val="000000" w:themeColor="text1"/>
          <w:szCs w:val="18"/>
          <w:lang w:val="en-US" w:eastAsia="en-US" w:bidi="ar-SA"/>
        </w:rPr>
        <w:t>;</w:t>
      </w:r>
    </w:p>
    <w:p w14:paraId="2CC4DA8B" w14:textId="77777777" w:rsidR="008B00C7" w:rsidRDefault="008B00C7" w:rsidP="00224A19">
      <w:pPr>
        <w:spacing w:after="0"/>
        <w:ind w:left="720"/>
        <w:rPr>
          <w:rFonts w:eastAsia="Times New Roman"/>
          <w:color w:val="000000" w:themeColor="text1"/>
          <w:szCs w:val="18"/>
          <w:lang w:val="en-US" w:eastAsia="en-US" w:bidi="ar-SA"/>
        </w:rPr>
      </w:pPr>
    </w:p>
    <w:p w14:paraId="1700C849" w14:textId="5302CA17"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E20E8D">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del w:id="204" w:author="Mickey  Spiegel" w:date="2019-05-01T16:18:00Z">
        <w:r w:rsidDel="002B2AC8">
          <w:rPr>
            <w:rFonts w:eastAsia="Times New Roman"/>
            <w:color w:val="000000" w:themeColor="text1"/>
            <w:szCs w:val="18"/>
            <w:lang w:val="en-US" w:eastAsia="en-US" w:bidi="ar-SA"/>
          </w:rPr>
          <w:delText>IFA1</w:delText>
        </w:r>
      </w:del>
      <w:ins w:id="205" w:author="Mickey  Spiegel" w:date="2019-05-01T16:18:00Z">
        <w:r w:rsidR="002B2AC8">
          <w:rPr>
            <w:rFonts w:eastAsia="Times New Roman"/>
            <w:color w:val="000000" w:themeColor="text1"/>
            <w:szCs w:val="18"/>
            <w:lang w:val="en-US" w:eastAsia="en-US" w:bidi="ar-SA"/>
          </w:rPr>
          <w:t>INT_PRESENCE</w:t>
        </w:r>
      </w:ins>
      <w:r>
        <w:rPr>
          <w:rFonts w:eastAsia="Times New Roman"/>
          <w:color w:val="000000" w:themeColor="text1"/>
          <w:szCs w:val="18"/>
          <w:lang w:val="en-US" w:eastAsia="en-US" w:bidi="ar-SA"/>
        </w:rPr>
        <w:t>_PB1</w:t>
      </w:r>
      <w:r w:rsidRPr="009B5B13">
        <w:rPr>
          <w:rFonts w:eastAsia="Times New Roman"/>
          <w:color w:val="000000" w:themeColor="text1"/>
          <w:szCs w:val="18"/>
          <w:lang w:val="en-US" w:eastAsia="en-US" w:bidi="ar-SA"/>
        </w:rPr>
        <w:t>;</w:t>
      </w:r>
    </w:p>
    <w:p w14:paraId="14105E6E" w14:textId="77777777" w:rsidR="008B00C7" w:rsidRPr="008B00C7" w:rsidRDefault="008B00C7" w:rsidP="008B00C7">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E20E8D">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Pr>
          <w:rFonts w:eastAsia="Times New Roman"/>
          <w:color w:val="000000" w:themeColor="text1"/>
          <w:szCs w:val="18"/>
          <w:lang w:val="en-US" w:eastAsia="en-US" w:bidi="ar-SA"/>
        </w:rPr>
        <w:t>32</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0x11223344;</w:t>
      </w:r>
    </w:p>
    <w:p w14:paraId="5303677E" w14:textId="77777777" w:rsidR="008B00C7" w:rsidRDefault="008B00C7" w:rsidP="00224A19">
      <w:pPr>
        <w:spacing w:after="0"/>
        <w:ind w:left="720"/>
        <w:rPr>
          <w:rFonts w:eastAsia="Times New Roman"/>
          <w:color w:val="000000" w:themeColor="text1"/>
          <w:szCs w:val="18"/>
          <w:lang w:val="en-US" w:eastAsia="en-US" w:bidi="ar-SA"/>
        </w:rPr>
      </w:pPr>
    </w:p>
    <w:p w14:paraId="44A63C31" w14:textId="4D192BA8"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E20E8D">
        <w:rPr>
          <w:rFonts w:eastAsia="Times New Roman"/>
          <w:color w:val="000000" w:themeColor="text1"/>
          <w:szCs w:val="18"/>
          <w:lang w:val="en-US" w:eastAsia="en-US" w:bidi="ar-SA"/>
        </w:rPr>
        <w:t>2</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ins w:id="206" w:author="Mickey  Spiegel" w:date="2019-05-01T16:18:00Z">
        <w:r w:rsidR="002B2AC8">
          <w:rPr>
            <w:rFonts w:eastAsia="Times New Roman"/>
            <w:color w:val="000000" w:themeColor="text1"/>
            <w:szCs w:val="18"/>
            <w:lang w:val="en-US" w:eastAsia="en-US" w:bidi="ar-SA"/>
          </w:rPr>
          <w:t>I</w:t>
        </w:r>
      </w:ins>
      <w:del w:id="207" w:author="Mickey  Spiegel" w:date="2019-05-01T16:18:00Z">
        <w:r w:rsidDel="002B2AC8">
          <w:rPr>
            <w:rFonts w:eastAsia="Times New Roman"/>
            <w:color w:val="000000" w:themeColor="text1"/>
            <w:szCs w:val="18"/>
            <w:lang w:val="en-US" w:eastAsia="en-US" w:bidi="ar-SA"/>
          </w:rPr>
          <w:delText>I</w:delText>
        </w:r>
      </w:del>
      <w:ins w:id="208" w:author="Mickey  Spiegel" w:date="2019-05-01T16:18:00Z">
        <w:r w:rsidR="002B2AC8">
          <w:rPr>
            <w:rFonts w:eastAsia="Times New Roman"/>
            <w:color w:val="000000" w:themeColor="text1"/>
            <w:szCs w:val="18"/>
            <w:lang w:val="en-US" w:eastAsia="en-US" w:bidi="ar-SA"/>
          </w:rPr>
          <w:t>NT_PRESENCE</w:t>
        </w:r>
      </w:ins>
      <w:del w:id="209" w:author="Mickey  Spiegel" w:date="2019-05-01T16:18:00Z">
        <w:r w:rsidDel="002B2AC8">
          <w:rPr>
            <w:rFonts w:eastAsia="Times New Roman"/>
            <w:color w:val="000000" w:themeColor="text1"/>
            <w:szCs w:val="18"/>
            <w:lang w:val="en-US" w:eastAsia="en-US" w:bidi="ar-SA"/>
          </w:rPr>
          <w:delText>FA1</w:delText>
        </w:r>
      </w:del>
      <w:r>
        <w:rPr>
          <w:rFonts w:eastAsia="Times New Roman"/>
          <w:color w:val="000000" w:themeColor="text1"/>
          <w:szCs w:val="18"/>
          <w:lang w:val="en-US" w:eastAsia="en-US" w:bidi="ar-SA"/>
        </w:rPr>
        <w:t>_PB2</w:t>
      </w:r>
      <w:r w:rsidRPr="009B5B13">
        <w:rPr>
          <w:rFonts w:eastAsia="Times New Roman"/>
          <w:color w:val="000000" w:themeColor="text1"/>
          <w:szCs w:val="18"/>
          <w:lang w:val="en-US" w:eastAsia="en-US" w:bidi="ar-SA"/>
        </w:rPr>
        <w:t>;</w:t>
      </w:r>
    </w:p>
    <w:p w14:paraId="38600176" w14:textId="77777777" w:rsidR="008B00C7" w:rsidRDefault="008B00C7"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E20E8D">
        <w:rPr>
          <w:rFonts w:eastAsia="Times New Roman"/>
          <w:color w:val="000000" w:themeColor="text1"/>
          <w:szCs w:val="18"/>
          <w:lang w:val="en-US" w:eastAsia="en-US" w:bidi="ar-SA"/>
        </w:rPr>
        <w:t>2</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Pr>
          <w:rFonts w:eastAsia="Times New Roman"/>
          <w:color w:val="000000" w:themeColor="text1"/>
          <w:szCs w:val="18"/>
          <w:lang w:val="en-US" w:eastAsia="en-US" w:bidi="ar-SA"/>
        </w:rPr>
        <w:t>32</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0x55667788;</w:t>
      </w:r>
    </w:p>
    <w:p w14:paraId="048FCCBB" w14:textId="77777777" w:rsidR="005650E0" w:rsidRDefault="005650E0" w:rsidP="00224A19">
      <w:pPr>
        <w:spacing w:after="0"/>
        <w:ind w:left="720"/>
        <w:rPr>
          <w:rFonts w:eastAsia="Times New Roman"/>
          <w:color w:val="000000" w:themeColor="text1"/>
          <w:szCs w:val="18"/>
          <w:lang w:val="en-US" w:eastAsia="en-US" w:bidi="ar-SA"/>
        </w:rPr>
      </w:pPr>
    </w:p>
    <w:p w14:paraId="5624E7A7" w14:textId="77777777"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E20E8D">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TRACE_VECTOR</w:t>
      </w:r>
      <w:r w:rsidRPr="009B5B13">
        <w:rPr>
          <w:rFonts w:eastAsia="Times New Roman"/>
          <w:color w:val="000000" w:themeColor="text1"/>
          <w:szCs w:val="18"/>
          <w:lang w:val="en-US" w:eastAsia="en-US" w:bidi="ar-SA"/>
        </w:rPr>
        <w:t>;</w:t>
      </w:r>
    </w:p>
    <w:p w14:paraId="60D7DF10" w14:textId="77777777" w:rsidR="008B00C7" w:rsidRDefault="008B00C7"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E20E8D">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Pr>
          <w:rFonts w:eastAsia="Times New Roman"/>
          <w:color w:val="000000" w:themeColor="text1"/>
          <w:szCs w:val="18"/>
          <w:lang w:val="en-US" w:eastAsia="en-US" w:bidi="ar-SA"/>
        </w:rPr>
        <w:t>32</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0xffffffff</w:t>
      </w:r>
      <w:r w:rsidR="00E20E8D">
        <w:rPr>
          <w:rFonts w:eastAsia="Times New Roman"/>
          <w:color w:val="000000" w:themeColor="text1"/>
          <w:szCs w:val="18"/>
          <w:lang w:val="en-US" w:eastAsia="en-US" w:bidi="ar-SA"/>
        </w:rPr>
        <w:t>;</w:t>
      </w:r>
    </w:p>
    <w:p w14:paraId="54954A25" w14:textId="77777777" w:rsidR="008B00C7" w:rsidRDefault="008B00C7" w:rsidP="00224A19">
      <w:pPr>
        <w:spacing w:after="0"/>
        <w:ind w:left="720"/>
        <w:rPr>
          <w:rFonts w:eastAsia="Times New Roman"/>
          <w:color w:val="000000" w:themeColor="text1"/>
          <w:szCs w:val="18"/>
          <w:lang w:val="en-US" w:eastAsia="en-US" w:bidi="ar-SA"/>
        </w:rPr>
      </w:pPr>
    </w:p>
    <w:p w14:paraId="7E4A4567" w14:textId="4805EBAA" w:rsidR="00224A19" w:rsidRPr="009B5B13" w:rsidDel="005650E0" w:rsidRDefault="00224A19" w:rsidP="00224A19">
      <w:pPr>
        <w:spacing w:after="0"/>
        <w:ind w:left="720"/>
        <w:rPr>
          <w:del w:id="210" w:author="Mickey  Spiegel" w:date="2019-04-17T20:58:00Z"/>
          <w:rFonts w:eastAsia="Times New Roman"/>
          <w:color w:val="000000" w:themeColor="text1"/>
          <w:szCs w:val="18"/>
          <w:lang w:val="en-US" w:eastAsia="en-US" w:bidi="ar-SA"/>
        </w:rPr>
      </w:pPr>
      <w:del w:id="211" w:author="Mickey  Spiegel" w:date="2019-04-17T20:58:00Z">
        <w:r w:rsidRPr="009B5B13" w:rsidDel="005650E0">
          <w:rPr>
            <w:rFonts w:eastAsia="Times New Roman"/>
            <w:color w:val="000000" w:themeColor="text1"/>
            <w:szCs w:val="18"/>
            <w:lang w:val="en-US" w:eastAsia="en-US" w:bidi="ar-SA"/>
          </w:rPr>
          <w:delText>sai_attr_list[</w:delText>
        </w:r>
        <w:r w:rsidR="00E20E8D" w:rsidDel="005650E0">
          <w:rPr>
            <w:rFonts w:eastAsia="Times New Roman"/>
            <w:color w:val="000000" w:themeColor="text1"/>
            <w:szCs w:val="18"/>
            <w:lang w:val="en-US" w:eastAsia="en-US" w:bidi="ar-SA"/>
          </w:rPr>
          <w:delText>4</w:delText>
        </w:r>
        <w:r w:rsidRPr="009B5B13" w:rsidDel="005650E0">
          <w:rPr>
            <w:rFonts w:eastAsia="Times New Roman"/>
            <w:color w:val="000000" w:themeColor="text1"/>
            <w:szCs w:val="18"/>
            <w:lang w:val="en-US" w:eastAsia="en-US" w:bidi="ar-SA"/>
          </w:rPr>
          <w:delText>].id = SAI_TAM_</w:delText>
        </w:r>
        <w:r w:rsidDel="005650E0">
          <w:rPr>
            <w:rFonts w:eastAsia="Times New Roman"/>
            <w:color w:val="000000" w:themeColor="text1"/>
            <w:szCs w:val="18"/>
            <w:lang w:val="en-US" w:eastAsia="en-US" w:bidi="ar-SA"/>
          </w:rPr>
          <w:delText>INT</w:delText>
        </w:r>
        <w:r w:rsidRPr="009B5B13" w:rsidDel="005650E0">
          <w:rPr>
            <w:rFonts w:eastAsia="Times New Roman"/>
            <w:color w:val="000000" w:themeColor="text1"/>
            <w:szCs w:val="18"/>
            <w:lang w:val="en-US" w:eastAsia="en-US" w:bidi="ar-SA"/>
          </w:rPr>
          <w:delText xml:space="preserve">_ATTR_ </w:delText>
        </w:r>
        <w:r w:rsidDel="005650E0">
          <w:rPr>
            <w:rFonts w:eastAsia="Times New Roman"/>
            <w:color w:val="000000" w:themeColor="text1"/>
            <w:szCs w:val="18"/>
            <w:lang w:val="en-US" w:eastAsia="en-US" w:bidi="ar-SA"/>
          </w:rPr>
          <w:delText>TAM_INT_NODE_TYPE</w:delText>
        </w:r>
        <w:r w:rsidRPr="009B5B13" w:rsidDel="005650E0">
          <w:rPr>
            <w:rFonts w:eastAsia="Times New Roman"/>
            <w:color w:val="000000" w:themeColor="text1"/>
            <w:szCs w:val="18"/>
            <w:lang w:val="en-US" w:eastAsia="en-US" w:bidi="ar-SA"/>
          </w:rPr>
          <w:delText>;</w:delText>
        </w:r>
      </w:del>
    </w:p>
    <w:p w14:paraId="02558A11" w14:textId="55D291A9" w:rsidR="008B00C7" w:rsidDel="005650E0" w:rsidRDefault="008B00C7" w:rsidP="00224A19">
      <w:pPr>
        <w:spacing w:after="0"/>
        <w:ind w:left="720"/>
        <w:rPr>
          <w:del w:id="212" w:author="Mickey  Spiegel" w:date="2019-04-17T20:58:00Z"/>
          <w:rFonts w:eastAsia="Times New Roman"/>
          <w:color w:val="000000" w:themeColor="text1"/>
          <w:szCs w:val="18"/>
          <w:lang w:val="en-US" w:eastAsia="en-US" w:bidi="ar-SA"/>
        </w:rPr>
      </w:pPr>
      <w:del w:id="213" w:author="Mickey  Spiegel" w:date="2019-04-17T20:58:00Z">
        <w:r w:rsidRPr="009B5B13" w:rsidDel="005650E0">
          <w:rPr>
            <w:rFonts w:eastAsia="Times New Roman"/>
            <w:color w:val="000000" w:themeColor="text1"/>
            <w:szCs w:val="18"/>
            <w:lang w:val="en-US" w:eastAsia="en-US" w:bidi="ar-SA"/>
          </w:rPr>
          <w:delText>sai_attr_list[</w:delText>
        </w:r>
        <w:r w:rsidR="00E20E8D" w:rsidDel="005650E0">
          <w:rPr>
            <w:rFonts w:eastAsia="Times New Roman"/>
            <w:color w:val="000000" w:themeColor="text1"/>
            <w:szCs w:val="18"/>
            <w:lang w:val="en-US" w:eastAsia="en-US" w:bidi="ar-SA"/>
          </w:rPr>
          <w:delText>4</w:delText>
        </w:r>
        <w:r w:rsidRPr="009B5B13" w:rsidDel="005650E0">
          <w:rPr>
            <w:rFonts w:eastAsia="Times New Roman"/>
            <w:color w:val="000000" w:themeColor="text1"/>
            <w:szCs w:val="18"/>
            <w:lang w:val="en-US" w:eastAsia="en-US" w:bidi="ar-SA"/>
          </w:rPr>
          <w:delText>].</w:delText>
        </w:r>
        <w:r w:rsidDel="005650E0">
          <w:rPr>
            <w:rFonts w:eastAsia="Times New Roman"/>
            <w:color w:val="000000" w:themeColor="text1"/>
            <w:szCs w:val="18"/>
            <w:lang w:val="en-US" w:eastAsia="en-US" w:bidi="ar-SA"/>
          </w:rPr>
          <w:delText>value.</w:delText>
        </w:r>
        <w:r w:rsidR="00E20E8D" w:rsidDel="005650E0">
          <w:rPr>
            <w:rFonts w:eastAsia="Times New Roman"/>
            <w:color w:val="000000" w:themeColor="text1"/>
            <w:szCs w:val="18"/>
            <w:lang w:val="en-US" w:eastAsia="en-US" w:bidi="ar-SA"/>
          </w:rPr>
          <w:delText>u</w:delText>
        </w:r>
        <w:r w:rsidDel="005650E0">
          <w:rPr>
            <w:rFonts w:eastAsia="Times New Roman"/>
            <w:color w:val="000000" w:themeColor="text1"/>
            <w:szCs w:val="18"/>
            <w:lang w:val="en-US" w:eastAsia="en-US" w:bidi="ar-SA"/>
          </w:rPr>
          <w:delText>32</w:delText>
        </w:r>
        <w:r w:rsidRPr="009B5B13" w:rsidDel="005650E0">
          <w:rPr>
            <w:rFonts w:eastAsia="Times New Roman"/>
            <w:color w:val="000000" w:themeColor="text1"/>
            <w:szCs w:val="18"/>
            <w:lang w:val="en-US" w:eastAsia="en-US" w:bidi="ar-SA"/>
          </w:rPr>
          <w:delText xml:space="preserve"> =</w:delText>
        </w:r>
        <w:r w:rsidR="003656E8" w:rsidDel="005650E0">
          <w:rPr>
            <w:rFonts w:eastAsia="Times New Roman"/>
            <w:color w:val="000000" w:themeColor="text1"/>
            <w:szCs w:val="18"/>
            <w:lang w:val="en-US" w:eastAsia="en-US" w:bidi="ar-SA"/>
          </w:rPr>
          <w:delText xml:space="preserve"> SAI_TAM_INT_NODE_TYPE_TRANSIT</w:delText>
        </w:r>
        <w:r w:rsidR="00E20E8D" w:rsidDel="005650E0">
          <w:rPr>
            <w:rFonts w:eastAsia="Times New Roman"/>
            <w:color w:val="000000" w:themeColor="text1"/>
            <w:szCs w:val="18"/>
            <w:lang w:val="en-US" w:eastAsia="en-US" w:bidi="ar-SA"/>
          </w:rPr>
          <w:delText>;</w:delText>
        </w:r>
      </w:del>
    </w:p>
    <w:p w14:paraId="269E5537" w14:textId="0A2AF43D" w:rsidR="003656E8" w:rsidDel="005650E0" w:rsidRDefault="003656E8" w:rsidP="00224A19">
      <w:pPr>
        <w:spacing w:after="0"/>
        <w:ind w:left="720"/>
        <w:rPr>
          <w:del w:id="214" w:author="Mickey  Spiegel" w:date="2019-04-17T20:58:00Z"/>
          <w:rFonts w:eastAsia="Times New Roman"/>
          <w:color w:val="000000" w:themeColor="text1"/>
          <w:szCs w:val="18"/>
          <w:lang w:val="en-US" w:eastAsia="en-US" w:bidi="ar-SA"/>
        </w:rPr>
      </w:pPr>
    </w:p>
    <w:p w14:paraId="2337EAD0" w14:textId="69076BB4" w:rsidR="00107402" w:rsidRPr="00107402" w:rsidRDefault="00224A19" w:rsidP="00107402">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215" w:author="Mickey  Spiegel" w:date="2019-05-01T16:20:00Z">
        <w:r w:rsidR="0038208B">
          <w:rPr>
            <w:rFonts w:eastAsia="Times New Roman"/>
            <w:color w:val="000000" w:themeColor="text1"/>
            <w:szCs w:val="18"/>
            <w:lang w:val="en-US" w:eastAsia="en-US" w:bidi="ar-SA"/>
          </w:rPr>
          <w:t>4</w:t>
        </w:r>
      </w:ins>
      <w:del w:id="216" w:author="Mickey  Spiegel" w:date="2019-05-01T16:20:00Z">
        <w:r w:rsidR="00E20E8D" w:rsidDel="0038208B">
          <w:rPr>
            <w:rFonts w:eastAsia="Times New Roman"/>
            <w:color w:val="000000" w:themeColor="text1"/>
            <w:szCs w:val="18"/>
            <w:lang w:val="en-US" w:eastAsia="en-US" w:bidi="ar-SA"/>
          </w:rPr>
          <w:delText>5</w:delText>
        </w:r>
      </w:del>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sidR="00107402">
        <w:rPr>
          <w:rFonts w:eastAsia="Times New Roman"/>
          <w:color w:val="000000" w:themeColor="text1"/>
          <w:szCs w:val="18"/>
          <w:lang w:val="en-US" w:eastAsia="en-US" w:bidi="ar-SA"/>
        </w:rPr>
        <w:t>ACL_</w:t>
      </w:r>
      <w:del w:id="217" w:author="Mickey  Spiegel" w:date="2019-05-01T16:19:00Z">
        <w:r w:rsidR="00107402" w:rsidDel="0038208B">
          <w:rPr>
            <w:rFonts w:eastAsia="Times New Roman"/>
            <w:color w:val="000000" w:themeColor="text1"/>
            <w:szCs w:val="18"/>
            <w:lang w:val="en-US" w:eastAsia="en-US" w:bidi="ar-SA"/>
          </w:rPr>
          <w:delText>OBJECT_LIST</w:delText>
        </w:r>
      </w:del>
      <w:ins w:id="218" w:author="Mickey  Spiegel" w:date="2019-05-01T16:19:00Z">
        <w:r w:rsidR="0038208B">
          <w:rPr>
            <w:rFonts w:eastAsia="Times New Roman"/>
            <w:color w:val="000000" w:themeColor="text1"/>
            <w:szCs w:val="18"/>
            <w:lang w:val="en-US" w:eastAsia="en-US" w:bidi="ar-SA"/>
          </w:rPr>
          <w:t>GROUP</w:t>
        </w:r>
      </w:ins>
      <w:r w:rsidRPr="009B5B13">
        <w:rPr>
          <w:rFonts w:eastAsia="Times New Roman"/>
          <w:color w:val="000000" w:themeColor="text1"/>
          <w:szCs w:val="18"/>
          <w:lang w:val="en-US" w:eastAsia="en-US" w:bidi="ar-SA"/>
        </w:rPr>
        <w:t>;</w:t>
      </w:r>
    </w:p>
    <w:p w14:paraId="3337F126" w14:textId="5CBBD9A4" w:rsidR="00107402" w:rsidRPr="009B5B13" w:rsidRDefault="00107402" w:rsidP="00107402">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219" w:author="Mickey  Spiegel" w:date="2019-05-01T16:20:00Z">
        <w:r w:rsidR="0038208B">
          <w:rPr>
            <w:rFonts w:eastAsia="Times New Roman"/>
            <w:color w:val="000000" w:themeColor="text1"/>
            <w:szCs w:val="18"/>
            <w:lang w:val="en-US" w:eastAsia="en-US" w:bidi="ar-SA"/>
          </w:rPr>
          <w:t>4</w:t>
        </w:r>
      </w:ins>
      <w:del w:id="220" w:author="Mickey  Spiegel" w:date="2019-05-01T16:20:00Z">
        <w:r w:rsidDel="0038208B">
          <w:rPr>
            <w:rFonts w:eastAsia="Times New Roman"/>
            <w:color w:val="000000" w:themeColor="text1"/>
            <w:szCs w:val="18"/>
            <w:lang w:val="en-US" w:eastAsia="en-US" w:bidi="ar-SA"/>
          </w:rPr>
          <w:delText>5</w:delText>
        </w:r>
      </w:del>
      <w:r w:rsidRPr="009B5B13">
        <w:rPr>
          <w:rFonts w:eastAsia="Times New Roman"/>
          <w:color w:val="000000" w:themeColor="text1"/>
          <w:szCs w:val="18"/>
          <w:lang w:val="en-US" w:eastAsia="en-US" w:bidi="ar-SA"/>
        </w:rPr>
        <w:t>].</w:t>
      </w:r>
      <w:proofErr w:type="spellStart"/>
      <w:r w:rsidRPr="009B5B13">
        <w:rPr>
          <w:rFonts w:eastAsia="Times New Roman"/>
          <w:color w:val="000000" w:themeColor="text1"/>
          <w:szCs w:val="18"/>
          <w:lang w:val="en-US" w:eastAsia="en-US" w:bidi="ar-SA"/>
        </w:rPr>
        <w:t>value.objlist.count</w:t>
      </w:r>
      <w:proofErr w:type="spellEnd"/>
      <w:r w:rsidRPr="009B5B13">
        <w:rPr>
          <w:rFonts w:eastAsia="Times New Roman"/>
          <w:color w:val="000000" w:themeColor="text1"/>
          <w:szCs w:val="18"/>
          <w:lang w:val="en-US" w:eastAsia="en-US" w:bidi="ar-SA"/>
        </w:rPr>
        <w:t xml:space="preserve"> = 1;</w:t>
      </w:r>
    </w:p>
    <w:p w14:paraId="042B1281" w14:textId="2D994F15" w:rsidR="00107402" w:rsidRDefault="00107402" w:rsidP="00107402">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ins w:id="221" w:author="Mickey  Spiegel" w:date="2019-05-01T16:20:00Z">
        <w:r w:rsidR="0038208B">
          <w:rPr>
            <w:rFonts w:eastAsia="Times New Roman"/>
            <w:color w:val="000000" w:themeColor="text1"/>
            <w:szCs w:val="18"/>
            <w:lang w:val="en-US" w:eastAsia="en-US" w:bidi="ar-SA"/>
          </w:rPr>
          <w:t>4</w:t>
        </w:r>
      </w:ins>
      <w:del w:id="222" w:author="Mickey  Spiegel" w:date="2019-05-01T16:20:00Z">
        <w:r w:rsidDel="0038208B">
          <w:rPr>
            <w:rFonts w:eastAsia="Times New Roman"/>
            <w:color w:val="000000" w:themeColor="text1"/>
            <w:szCs w:val="18"/>
            <w:lang w:val="en-US" w:eastAsia="en-US" w:bidi="ar-SA"/>
          </w:rPr>
          <w:delText>5</w:delText>
        </w:r>
      </w:del>
      <w:r w:rsidRPr="009B5B13">
        <w:rPr>
          <w:rFonts w:eastAsia="Times New Roman"/>
          <w:color w:val="000000" w:themeColor="text1"/>
          <w:szCs w:val="18"/>
          <w:lang w:val="en-US" w:eastAsia="en-US" w:bidi="ar-SA"/>
        </w:rPr>
        <w:t>].</w:t>
      </w:r>
      <w:proofErr w:type="spellStart"/>
      <w:proofErr w:type="gramStart"/>
      <w:r w:rsidRPr="009B5B13">
        <w:rPr>
          <w:rFonts w:eastAsia="Times New Roman"/>
          <w:color w:val="000000" w:themeColor="text1"/>
          <w:szCs w:val="18"/>
          <w:lang w:val="en-US" w:eastAsia="en-US" w:bidi="ar-SA"/>
        </w:rPr>
        <w:t>value.objlist</w:t>
      </w:r>
      <w:proofErr w:type="gramEnd"/>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[0]</w:t>
      </w:r>
      <w:r>
        <w:rPr>
          <w:rFonts w:eastAsia="Times New Roman"/>
          <w:color w:val="000000" w:themeColor="text1"/>
          <w:szCs w:val="18"/>
          <w:lang w:val="en-US" w:eastAsia="en-US" w:bidi="ar-SA"/>
        </w:rPr>
        <w:t xml:space="preserve"> = </w:t>
      </w:r>
      <w:proofErr w:type="spellStart"/>
      <w:r>
        <w:rPr>
          <w:rFonts w:eastAsia="Times New Roman"/>
          <w:color w:val="000000" w:themeColor="text1"/>
          <w:szCs w:val="18"/>
          <w:lang w:val="en-US" w:eastAsia="en-US" w:bidi="ar-SA"/>
        </w:rPr>
        <w:t>sai_</w:t>
      </w:r>
      <w:r w:rsidRPr="003957F7">
        <w:rPr>
          <w:rFonts w:eastAsia="Times New Roman"/>
          <w:color w:val="000000" w:themeColor="text1"/>
          <w:szCs w:val="18"/>
          <w:lang w:val="en-US" w:eastAsia="en-US" w:bidi="ar-SA"/>
        </w:rPr>
        <w:t>acl_</w:t>
      </w:r>
      <w:r>
        <w:rPr>
          <w:rFonts w:eastAsia="Times New Roman"/>
          <w:color w:val="000000" w:themeColor="text1"/>
          <w:szCs w:val="18"/>
          <w:lang w:val="en-US" w:eastAsia="en-US" w:bidi="ar-SA"/>
        </w:rPr>
        <w:t>int_</w:t>
      </w:r>
      <w:r w:rsidRPr="003957F7">
        <w:rPr>
          <w:rFonts w:eastAsia="Times New Roman"/>
          <w:color w:val="000000" w:themeColor="text1"/>
          <w:szCs w:val="18"/>
          <w:lang w:val="en-US" w:eastAsia="en-US" w:bidi="ar-SA"/>
        </w:rPr>
        <w:t>entry</w:t>
      </w:r>
      <w:r>
        <w:rPr>
          <w:rFonts w:eastAsia="Times New Roman"/>
          <w:color w:val="000000" w:themeColor="text1"/>
          <w:szCs w:val="18"/>
          <w:lang w:val="en-US" w:eastAsia="en-US" w:bidi="ar-SA"/>
        </w:rPr>
        <w:t>_obj</w:t>
      </w:r>
      <w:proofErr w:type="spellEnd"/>
      <w:r>
        <w:rPr>
          <w:rFonts w:eastAsia="Times New Roman"/>
          <w:color w:val="000000" w:themeColor="text1"/>
          <w:szCs w:val="18"/>
          <w:lang w:val="en-US" w:eastAsia="en-US" w:bidi="ar-SA"/>
        </w:rPr>
        <w:t>;</w:t>
      </w:r>
    </w:p>
    <w:p w14:paraId="03718E39" w14:textId="77777777" w:rsidR="003656E8" w:rsidRDefault="003656E8" w:rsidP="00224A19">
      <w:pPr>
        <w:spacing w:after="0"/>
        <w:ind w:left="720"/>
        <w:rPr>
          <w:rFonts w:eastAsia="Times New Roman"/>
          <w:color w:val="000000" w:themeColor="text1"/>
          <w:szCs w:val="18"/>
          <w:lang w:val="en-US" w:eastAsia="en-US" w:bidi="ar-SA"/>
        </w:rPr>
      </w:pPr>
    </w:p>
    <w:p w14:paraId="3669CC64" w14:textId="6D7B9EAF"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223" w:author="Mickey  Spiegel" w:date="2019-05-01T16:20:00Z">
        <w:r w:rsidR="0038208B">
          <w:rPr>
            <w:rFonts w:eastAsia="Times New Roman"/>
            <w:color w:val="000000" w:themeColor="text1"/>
            <w:szCs w:val="18"/>
            <w:lang w:val="en-US" w:eastAsia="en-US" w:bidi="ar-SA"/>
          </w:rPr>
          <w:t>5</w:t>
        </w:r>
      </w:ins>
      <w:del w:id="224" w:author="Mickey  Spiegel" w:date="2019-05-01T16:20:00Z">
        <w:r w:rsidR="00E20E8D" w:rsidDel="0038208B">
          <w:rPr>
            <w:rFonts w:eastAsia="Times New Roman"/>
            <w:color w:val="000000" w:themeColor="text1"/>
            <w:szCs w:val="18"/>
            <w:lang w:val="en-US" w:eastAsia="en-US" w:bidi="ar-SA"/>
          </w:rPr>
          <w:delText>6</w:delText>
        </w:r>
      </w:del>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MAX_HOP_COUNT</w:t>
      </w:r>
      <w:r w:rsidRPr="009B5B13">
        <w:rPr>
          <w:rFonts w:eastAsia="Times New Roman"/>
          <w:color w:val="000000" w:themeColor="text1"/>
          <w:szCs w:val="18"/>
          <w:lang w:val="en-US" w:eastAsia="en-US" w:bidi="ar-SA"/>
        </w:rPr>
        <w:t>;</w:t>
      </w:r>
    </w:p>
    <w:p w14:paraId="13D2EE33" w14:textId="3A839969" w:rsidR="003656E8" w:rsidRDefault="003656E8"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225" w:author="Mickey  Spiegel" w:date="2019-05-01T16:20:00Z">
        <w:r w:rsidR="0038208B">
          <w:rPr>
            <w:rFonts w:eastAsia="Times New Roman"/>
            <w:color w:val="000000" w:themeColor="text1"/>
            <w:szCs w:val="18"/>
            <w:lang w:val="en-US" w:eastAsia="en-US" w:bidi="ar-SA"/>
          </w:rPr>
          <w:t>5</w:t>
        </w:r>
      </w:ins>
      <w:del w:id="226" w:author="Mickey  Spiegel" w:date="2019-05-01T16:20:00Z">
        <w:r w:rsidR="00E20E8D" w:rsidDel="0038208B">
          <w:rPr>
            <w:rFonts w:eastAsia="Times New Roman"/>
            <w:color w:val="000000" w:themeColor="text1"/>
            <w:szCs w:val="18"/>
            <w:lang w:val="en-US" w:eastAsia="en-US" w:bidi="ar-SA"/>
          </w:rPr>
          <w:delText>6</w:delText>
        </w:r>
      </w:del>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sidR="00C366BA">
        <w:rPr>
          <w:rFonts w:eastAsia="Times New Roman"/>
          <w:color w:val="000000" w:themeColor="text1"/>
          <w:szCs w:val="18"/>
          <w:lang w:val="en-US" w:eastAsia="en-US" w:bidi="ar-SA"/>
        </w:rPr>
        <w:t>8</w:t>
      </w:r>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8;</w:t>
      </w:r>
    </w:p>
    <w:p w14:paraId="1E08D426" w14:textId="77777777" w:rsidR="003656E8" w:rsidRDefault="003656E8" w:rsidP="00224A19">
      <w:pPr>
        <w:spacing w:after="0"/>
        <w:ind w:left="720"/>
        <w:rPr>
          <w:rFonts w:eastAsia="Times New Roman"/>
          <w:color w:val="000000" w:themeColor="text1"/>
          <w:szCs w:val="18"/>
          <w:lang w:val="en-US" w:eastAsia="en-US" w:bidi="ar-SA"/>
        </w:rPr>
      </w:pPr>
    </w:p>
    <w:p w14:paraId="53BF836E" w14:textId="65A1121B" w:rsidR="00224A19"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227" w:author="Mickey  Spiegel" w:date="2019-05-01T16:20:00Z">
        <w:r w:rsidR="0038208B">
          <w:rPr>
            <w:rFonts w:eastAsia="Times New Roman"/>
            <w:color w:val="000000" w:themeColor="text1"/>
            <w:szCs w:val="18"/>
            <w:lang w:val="en-US" w:eastAsia="en-US" w:bidi="ar-SA"/>
          </w:rPr>
          <w:t>6</w:t>
        </w:r>
      </w:ins>
      <w:del w:id="228" w:author="Mickey  Spiegel" w:date="2019-05-01T16:20:00Z">
        <w:r w:rsidR="00E20E8D" w:rsidDel="0038208B">
          <w:rPr>
            <w:rFonts w:eastAsia="Times New Roman"/>
            <w:color w:val="000000" w:themeColor="text1"/>
            <w:szCs w:val="18"/>
            <w:lang w:val="en-US" w:eastAsia="en-US" w:bidi="ar-SA"/>
          </w:rPr>
          <w:delText>7</w:delText>
        </w:r>
      </w:del>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MAX_LENGTH</w:t>
      </w:r>
      <w:r w:rsidRPr="009B5B13">
        <w:rPr>
          <w:rFonts w:eastAsia="Times New Roman"/>
          <w:color w:val="000000" w:themeColor="text1"/>
          <w:szCs w:val="18"/>
          <w:lang w:val="en-US" w:eastAsia="en-US" w:bidi="ar-SA"/>
        </w:rPr>
        <w:t>;</w:t>
      </w:r>
    </w:p>
    <w:p w14:paraId="7521F3B1" w14:textId="6F408227" w:rsidR="003656E8" w:rsidRDefault="003656E8"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229" w:author="Mickey  Spiegel" w:date="2019-05-01T16:20:00Z">
        <w:r w:rsidR="0038208B">
          <w:rPr>
            <w:rFonts w:eastAsia="Times New Roman"/>
            <w:color w:val="000000" w:themeColor="text1"/>
            <w:szCs w:val="18"/>
            <w:lang w:val="en-US" w:eastAsia="en-US" w:bidi="ar-SA"/>
          </w:rPr>
          <w:t>6</w:t>
        </w:r>
      </w:ins>
      <w:del w:id="230" w:author="Mickey  Spiegel" w:date="2019-05-01T16:20:00Z">
        <w:r w:rsidR="00E20E8D" w:rsidDel="0038208B">
          <w:rPr>
            <w:rFonts w:eastAsia="Times New Roman"/>
            <w:color w:val="000000" w:themeColor="text1"/>
            <w:szCs w:val="18"/>
            <w:lang w:val="en-US" w:eastAsia="en-US" w:bidi="ar-SA"/>
          </w:rPr>
          <w:delText>7</w:delText>
        </w:r>
      </w:del>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Pr>
          <w:rFonts w:eastAsia="Times New Roman"/>
          <w:color w:val="000000" w:themeColor="text1"/>
          <w:szCs w:val="18"/>
          <w:lang w:val="en-US" w:eastAsia="en-US" w:bidi="ar-SA"/>
        </w:rPr>
        <w:t>32</w:t>
      </w:r>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1500;</w:t>
      </w:r>
    </w:p>
    <w:p w14:paraId="328EBA3F" w14:textId="77777777" w:rsidR="003656E8" w:rsidRDefault="003656E8" w:rsidP="00224A19">
      <w:pPr>
        <w:spacing w:after="0"/>
        <w:ind w:left="720"/>
        <w:rPr>
          <w:rFonts w:eastAsia="Times New Roman"/>
          <w:color w:val="000000" w:themeColor="text1"/>
          <w:szCs w:val="18"/>
          <w:lang w:val="en-US" w:eastAsia="en-US" w:bidi="ar-SA"/>
        </w:rPr>
      </w:pPr>
    </w:p>
    <w:p w14:paraId="288BE0EC" w14:textId="18CE0509"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231" w:author="Mickey  Spiegel" w:date="2019-05-01T16:20:00Z">
        <w:r w:rsidR="0038208B">
          <w:rPr>
            <w:rFonts w:eastAsia="Times New Roman"/>
            <w:color w:val="000000" w:themeColor="text1"/>
            <w:szCs w:val="18"/>
            <w:lang w:val="en-US" w:eastAsia="en-US" w:bidi="ar-SA"/>
          </w:rPr>
          <w:t>7</w:t>
        </w:r>
      </w:ins>
      <w:del w:id="232" w:author="Mickey  Spiegel" w:date="2019-05-01T16:20:00Z">
        <w:r w:rsidR="00E20E8D" w:rsidDel="0038208B">
          <w:rPr>
            <w:rFonts w:eastAsia="Times New Roman"/>
            <w:color w:val="000000" w:themeColor="text1"/>
            <w:szCs w:val="18"/>
            <w:lang w:val="en-US" w:eastAsia="en-US" w:bidi="ar-SA"/>
          </w:rPr>
          <w:delText>8</w:delText>
        </w:r>
      </w:del>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NAME_SPACE_ID</w:t>
      </w:r>
      <w:r w:rsidRPr="009B5B13">
        <w:rPr>
          <w:rFonts w:eastAsia="Times New Roman"/>
          <w:color w:val="000000" w:themeColor="text1"/>
          <w:szCs w:val="18"/>
          <w:lang w:val="en-US" w:eastAsia="en-US" w:bidi="ar-SA"/>
        </w:rPr>
        <w:t>;</w:t>
      </w:r>
    </w:p>
    <w:p w14:paraId="19409601" w14:textId="32A3EF48" w:rsidR="003656E8" w:rsidRDefault="003656E8"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233" w:author="Mickey  Spiegel" w:date="2019-05-01T16:20:00Z">
        <w:r w:rsidR="0038208B">
          <w:rPr>
            <w:rFonts w:eastAsia="Times New Roman"/>
            <w:color w:val="000000" w:themeColor="text1"/>
            <w:szCs w:val="18"/>
            <w:lang w:val="en-US" w:eastAsia="en-US" w:bidi="ar-SA"/>
          </w:rPr>
          <w:t>7</w:t>
        </w:r>
      </w:ins>
      <w:del w:id="234" w:author="Mickey  Spiegel" w:date="2019-05-01T16:20:00Z">
        <w:r w:rsidR="00E20E8D" w:rsidDel="0038208B">
          <w:rPr>
            <w:rFonts w:eastAsia="Times New Roman"/>
            <w:color w:val="000000" w:themeColor="text1"/>
            <w:szCs w:val="18"/>
            <w:lang w:val="en-US" w:eastAsia="en-US" w:bidi="ar-SA"/>
          </w:rPr>
          <w:delText>8</w:delText>
        </w:r>
      </w:del>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u8</w:t>
      </w:r>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1;</w:t>
      </w:r>
    </w:p>
    <w:p w14:paraId="5DC756CA" w14:textId="77777777" w:rsidR="003656E8" w:rsidRDefault="003656E8" w:rsidP="00224A19">
      <w:pPr>
        <w:spacing w:after="0"/>
        <w:ind w:left="720"/>
        <w:rPr>
          <w:rFonts w:eastAsia="Times New Roman"/>
          <w:color w:val="000000" w:themeColor="text1"/>
          <w:szCs w:val="18"/>
          <w:lang w:val="en-US" w:eastAsia="en-US" w:bidi="ar-SA"/>
        </w:rPr>
      </w:pPr>
    </w:p>
    <w:p w14:paraId="43596697" w14:textId="561F5BCC"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235" w:author="Mickey  Spiegel" w:date="2019-05-01T16:20:00Z">
        <w:r w:rsidR="0038208B">
          <w:rPr>
            <w:rFonts w:eastAsia="Times New Roman"/>
            <w:color w:val="000000" w:themeColor="text1"/>
            <w:szCs w:val="18"/>
            <w:lang w:val="en-US" w:eastAsia="en-US" w:bidi="ar-SA"/>
          </w:rPr>
          <w:t>8</w:t>
        </w:r>
      </w:ins>
      <w:del w:id="236" w:author="Mickey  Spiegel" w:date="2019-05-01T16:20:00Z">
        <w:r w:rsidR="00E20E8D" w:rsidDel="0038208B">
          <w:rPr>
            <w:rFonts w:eastAsia="Times New Roman"/>
            <w:color w:val="000000" w:themeColor="text1"/>
            <w:szCs w:val="18"/>
            <w:lang w:val="en-US" w:eastAsia="en-US" w:bidi="ar-SA"/>
          </w:rPr>
          <w:delText>9</w:delText>
        </w:r>
      </w:del>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NAM_SPACE_ID_GLOBAL</w:t>
      </w:r>
      <w:r w:rsidRPr="009B5B13">
        <w:rPr>
          <w:rFonts w:eastAsia="Times New Roman"/>
          <w:color w:val="000000" w:themeColor="text1"/>
          <w:szCs w:val="18"/>
          <w:lang w:val="en-US" w:eastAsia="en-US" w:bidi="ar-SA"/>
        </w:rPr>
        <w:t>;</w:t>
      </w:r>
    </w:p>
    <w:p w14:paraId="57C17536" w14:textId="0C117542" w:rsidR="003656E8" w:rsidRDefault="003656E8"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237" w:author="Mickey  Spiegel" w:date="2019-05-01T16:20:00Z">
        <w:r w:rsidR="0038208B">
          <w:rPr>
            <w:rFonts w:eastAsia="Times New Roman"/>
            <w:color w:val="000000" w:themeColor="text1"/>
            <w:szCs w:val="18"/>
            <w:lang w:val="en-US" w:eastAsia="en-US" w:bidi="ar-SA"/>
          </w:rPr>
          <w:t>8</w:t>
        </w:r>
      </w:ins>
      <w:del w:id="238" w:author="Mickey  Spiegel" w:date="2019-05-01T16:20:00Z">
        <w:r w:rsidR="00E20E8D" w:rsidDel="0038208B">
          <w:rPr>
            <w:rFonts w:eastAsia="Times New Roman"/>
            <w:color w:val="000000" w:themeColor="text1"/>
            <w:szCs w:val="18"/>
            <w:lang w:val="en-US" w:eastAsia="en-US" w:bidi="ar-SA"/>
          </w:rPr>
          <w:delText>9</w:delText>
        </w:r>
      </w:del>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true;</w:t>
      </w:r>
    </w:p>
    <w:p w14:paraId="33BA87F6" w14:textId="77777777" w:rsidR="003656E8" w:rsidRDefault="003656E8" w:rsidP="00224A19">
      <w:pPr>
        <w:spacing w:after="0"/>
        <w:ind w:left="720"/>
        <w:rPr>
          <w:rFonts w:eastAsia="Times New Roman"/>
          <w:color w:val="000000" w:themeColor="text1"/>
          <w:szCs w:val="18"/>
          <w:lang w:val="en-US" w:eastAsia="en-US" w:bidi="ar-SA"/>
        </w:rPr>
      </w:pPr>
    </w:p>
    <w:p w14:paraId="15FEBF10" w14:textId="14CC17C8"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239" w:author="Mickey  Spiegel" w:date="2019-05-01T16:20:00Z">
        <w:r w:rsidR="0038208B">
          <w:rPr>
            <w:rFonts w:eastAsia="Times New Roman"/>
            <w:color w:val="000000" w:themeColor="text1"/>
            <w:szCs w:val="18"/>
            <w:lang w:val="en-US" w:eastAsia="en-US" w:bidi="ar-SA"/>
          </w:rPr>
          <w:t>9</w:t>
        </w:r>
      </w:ins>
      <w:del w:id="240" w:author="Mickey  Spiegel" w:date="2019-05-01T16:20:00Z">
        <w:r w:rsidR="00E20E8D" w:rsidDel="0038208B">
          <w:rPr>
            <w:rFonts w:eastAsia="Times New Roman"/>
            <w:color w:val="000000" w:themeColor="text1"/>
            <w:szCs w:val="18"/>
            <w:lang w:val="en-US" w:eastAsia="en-US" w:bidi="ar-SA"/>
          </w:rPr>
          <w:delText>1</w:delText>
        </w:r>
        <w:r w:rsidRPr="009B5B13" w:rsidDel="0038208B">
          <w:rPr>
            <w:rFonts w:eastAsia="Times New Roman"/>
            <w:color w:val="000000" w:themeColor="text1"/>
            <w:szCs w:val="18"/>
            <w:lang w:val="en-US" w:eastAsia="en-US" w:bidi="ar-SA"/>
          </w:rPr>
          <w:delText>0</w:delText>
        </w:r>
      </w:del>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INGRESS_SAMPLEPACKET_ENABLE</w:t>
      </w:r>
      <w:r w:rsidRPr="009B5B13">
        <w:rPr>
          <w:rFonts w:eastAsia="Times New Roman"/>
          <w:color w:val="000000" w:themeColor="text1"/>
          <w:szCs w:val="18"/>
          <w:lang w:val="en-US" w:eastAsia="en-US" w:bidi="ar-SA"/>
        </w:rPr>
        <w:t>;</w:t>
      </w:r>
    </w:p>
    <w:p w14:paraId="68F4825B" w14:textId="74B90CF9" w:rsidR="003656E8" w:rsidRDefault="003656E8"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241" w:author="Mickey  Spiegel" w:date="2019-05-01T16:20:00Z">
        <w:r w:rsidR="0038208B">
          <w:rPr>
            <w:rFonts w:eastAsia="Times New Roman"/>
            <w:color w:val="000000" w:themeColor="text1"/>
            <w:szCs w:val="18"/>
            <w:lang w:val="en-US" w:eastAsia="en-US" w:bidi="ar-SA"/>
          </w:rPr>
          <w:t>9</w:t>
        </w:r>
      </w:ins>
      <w:del w:id="242" w:author="Mickey  Spiegel" w:date="2019-05-01T16:20:00Z">
        <w:r w:rsidR="00E20E8D" w:rsidDel="0038208B">
          <w:rPr>
            <w:rFonts w:eastAsia="Times New Roman"/>
            <w:color w:val="000000" w:themeColor="text1"/>
            <w:szCs w:val="18"/>
            <w:lang w:val="en-US" w:eastAsia="en-US" w:bidi="ar-SA"/>
          </w:rPr>
          <w:delText>1</w:delText>
        </w:r>
        <w:r w:rsidRPr="009B5B13" w:rsidDel="0038208B">
          <w:rPr>
            <w:rFonts w:eastAsia="Times New Roman"/>
            <w:color w:val="000000" w:themeColor="text1"/>
            <w:szCs w:val="18"/>
            <w:lang w:val="en-US" w:eastAsia="en-US" w:bidi="ar-SA"/>
          </w:rPr>
          <w:delText>0</w:delText>
        </w:r>
      </w:del>
      <w:r w:rsidRPr="009B5B13">
        <w:rPr>
          <w:rFonts w:eastAsia="Times New Roman"/>
          <w:color w:val="000000" w:themeColor="text1"/>
          <w:szCs w:val="18"/>
          <w:lang w:val="en-US" w:eastAsia="en-US" w:bidi="ar-SA"/>
        </w:rPr>
        <w:t>].</w:t>
      </w:r>
      <w:proofErr w:type="spellStart"/>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.oid</w:t>
      </w:r>
      <w:proofErr w:type="spellEnd"/>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w:t>
      </w:r>
      <w:proofErr w:type="spellStart"/>
      <w:r w:rsidR="00E20E8D">
        <w:rPr>
          <w:rFonts w:eastAsia="Times New Roman"/>
          <w:color w:val="000000" w:themeColor="text1"/>
          <w:szCs w:val="18"/>
          <w:lang w:val="en-US" w:eastAsia="en-US" w:bidi="ar-SA"/>
        </w:rPr>
        <w:t>sai_tam_int_samplepacket_object</w:t>
      </w:r>
      <w:proofErr w:type="spellEnd"/>
      <w:r w:rsidR="00E20E8D">
        <w:rPr>
          <w:rFonts w:eastAsia="Times New Roman"/>
          <w:color w:val="000000" w:themeColor="text1"/>
          <w:szCs w:val="18"/>
          <w:lang w:val="en-US" w:eastAsia="en-US" w:bidi="ar-SA"/>
        </w:rPr>
        <w:t>;</w:t>
      </w:r>
    </w:p>
    <w:p w14:paraId="0739CA15" w14:textId="77777777" w:rsidR="003656E8" w:rsidRDefault="003656E8" w:rsidP="00224A19">
      <w:pPr>
        <w:spacing w:after="0"/>
        <w:ind w:left="720"/>
        <w:rPr>
          <w:rFonts w:eastAsia="Times New Roman"/>
          <w:color w:val="000000" w:themeColor="text1"/>
          <w:szCs w:val="18"/>
          <w:lang w:val="en-US" w:eastAsia="en-US" w:bidi="ar-SA"/>
        </w:rPr>
      </w:pPr>
    </w:p>
    <w:p w14:paraId="4F0A461E" w14:textId="7A33AAEF" w:rsidR="003656E8" w:rsidRPr="009B5B13" w:rsidRDefault="003656E8" w:rsidP="003656E8">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1</w:t>
      </w:r>
      <w:ins w:id="243" w:author="Mickey  Spiegel" w:date="2019-05-01T16:20:00Z">
        <w:r w:rsidR="0038208B">
          <w:rPr>
            <w:rFonts w:eastAsia="Times New Roman"/>
            <w:color w:val="000000" w:themeColor="text1"/>
            <w:szCs w:val="18"/>
            <w:lang w:val="en-US" w:eastAsia="en-US" w:bidi="ar-SA"/>
          </w:rPr>
          <w:t>0</w:t>
        </w:r>
      </w:ins>
      <w:del w:id="244" w:author="Mickey  Spiegel" w:date="2019-05-01T16:20:00Z">
        <w:r w:rsidR="00E20E8D" w:rsidDel="0038208B">
          <w:rPr>
            <w:rFonts w:eastAsia="Times New Roman"/>
            <w:color w:val="000000" w:themeColor="text1"/>
            <w:szCs w:val="18"/>
            <w:lang w:val="en-US" w:eastAsia="en-US" w:bidi="ar-SA"/>
          </w:rPr>
          <w:delText>1</w:delText>
        </w:r>
      </w:del>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_ATTR_COLLECTOR_LIST;</w:t>
      </w:r>
    </w:p>
    <w:p w14:paraId="5830D978" w14:textId="2B31840B" w:rsidR="003656E8" w:rsidRPr="009B5B13" w:rsidRDefault="003656E8" w:rsidP="003656E8">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1</w:t>
      </w:r>
      <w:ins w:id="245" w:author="Mickey  Spiegel" w:date="2019-05-01T16:20:00Z">
        <w:r w:rsidR="0038208B">
          <w:rPr>
            <w:rFonts w:eastAsia="Times New Roman"/>
            <w:color w:val="000000" w:themeColor="text1"/>
            <w:szCs w:val="18"/>
            <w:lang w:val="en-US" w:eastAsia="en-US" w:bidi="ar-SA"/>
          </w:rPr>
          <w:t>0</w:t>
        </w:r>
      </w:ins>
      <w:del w:id="246" w:author="Mickey  Spiegel" w:date="2019-05-01T16:20:00Z">
        <w:r w:rsidR="00E20E8D" w:rsidDel="0038208B">
          <w:rPr>
            <w:rFonts w:eastAsia="Times New Roman"/>
            <w:color w:val="000000" w:themeColor="text1"/>
            <w:szCs w:val="18"/>
            <w:lang w:val="en-US" w:eastAsia="en-US" w:bidi="ar-SA"/>
          </w:rPr>
          <w:delText>1</w:delText>
        </w:r>
      </w:del>
      <w:r w:rsidRPr="009B5B13">
        <w:rPr>
          <w:rFonts w:eastAsia="Times New Roman"/>
          <w:color w:val="000000" w:themeColor="text1"/>
          <w:szCs w:val="18"/>
          <w:lang w:val="en-US" w:eastAsia="en-US" w:bidi="ar-SA"/>
        </w:rPr>
        <w:t>].</w:t>
      </w:r>
      <w:proofErr w:type="spellStart"/>
      <w:r w:rsidRPr="009B5B13">
        <w:rPr>
          <w:rFonts w:eastAsia="Times New Roman"/>
          <w:color w:val="000000" w:themeColor="text1"/>
          <w:szCs w:val="18"/>
          <w:lang w:val="en-US" w:eastAsia="en-US" w:bidi="ar-SA"/>
        </w:rPr>
        <w:t>value.objlist.count</w:t>
      </w:r>
      <w:proofErr w:type="spellEnd"/>
      <w:r w:rsidRPr="009B5B13">
        <w:rPr>
          <w:rFonts w:eastAsia="Times New Roman"/>
          <w:color w:val="000000" w:themeColor="text1"/>
          <w:szCs w:val="18"/>
          <w:lang w:val="en-US" w:eastAsia="en-US" w:bidi="ar-SA"/>
        </w:rPr>
        <w:t xml:space="preserve"> = 1;</w:t>
      </w:r>
    </w:p>
    <w:p w14:paraId="6513B200" w14:textId="25A35F28" w:rsidR="003656E8" w:rsidRPr="009B5B13" w:rsidRDefault="003656E8" w:rsidP="003656E8">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[1</w:t>
      </w:r>
      <w:ins w:id="247" w:author="Mickey  Spiegel" w:date="2019-05-01T16:20:00Z">
        <w:r w:rsidR="0038208B">
          <w:rPr>
            <w:rFonts w:eastAsia="Times New Roman"/>
            <w:color w:val="000000" w:themeColor="text1"/>
            <w:szCs w:val="18"/>
            <w:lang w:val="en-US" w:eastAsia="en-US" w:bidi="ar-SA"/>
          </w:rPr>
          <w:t>0</w:t>
        </w:r>
      </w:ins>
      <w:del w:id="248" w:author="Mickey  Spiegel" w:date="2019-05-01T16:20:00Z">
        <w:r w:rsidR="00E20E8D" w:rsidDel="0038208B">
          <w:rPr>
            <w:rFonts w:eastAsia="Times New Roman"/>
            <w:color w:val="000000" w:themeColor="text1"/>
            <w:szCs w:val="18"/>
            <w:lang w:val="en-US" w:eastAsia="en-US" w:bidi="ar-SA"/>
          </w:rPr>
          <w:delText>1</w:delText>
        </w:r>
      </w:del>
      <w:r w:rsidRPr="009B5B13">
        <w:rPr>
          <w:rFonts w:eastAsia="Times New Roman"/>
          <w:color w:val="000000" w:themeColor="text1"/>
          <w:szCs w:val="18"/>
          <w:lang w:val="en-US" w:eastAsia="en-US" w:bidi="ar-SA"/>
        </w:rPr>
        <w:t>].</w:t>
      </w:r>
      <w:proofErr w:type="spellStart"/>
      <w:proofErr w:type="gramStart"/>
      <w:r w:rsidRPr="009B5B13">
        <w:rPr>
          <w:rFonts w:eastAsia="Times New Roman"/>
          <w:color w:val="000000" w:themeColor="text1"/>
          <w:szCs w:val="18"/>
          <w:lang w:val="en-US" w:eastAsia="en-US" w:bidi="ar-SA"/>
        </w:rPr>
        <w:t>value.objlist</w:t>
      </w:r>
      <w:proofErr w:type="gramEnd"/>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[0] = </w:t>
      </w:r>
      <w:proofErr w:type="spellStart"/>
      <w:r w:rsidRPr="009B5B13">
        <w:rPr>
          <w:rFonts w:eastAsia="Times New Roman"/>
          <w:bCs/>
          <w:color w:val="000000" w:themeColor="text1"/>
          <w:szCs w:val="18"/>
          <w:lang w:val="en-US" w:eastAsia="en-US" w:bidi="ar-SA"/>
        </w:rPr>
        <w:t>sai_tam_collector_obj</w:t>
      </w:r>
      <w:proofErr w:type="spellEnd"/>
      <w:r w:rsidRPr="009B5B13">
        <w:rPr>
          <w:rFonts w:eastAsia="Times New Roman"/>
          <w:color w:val="000000" w:themeColor="text1"/>
          <w:szCs w:val="18"/>
          <w:lang w:val="en-US" w:eastAsia="en-US" w:bidi="ar-SA"/>
        </w:rPr>
        <w:t>;</w:t>
      </w:r>
    </w:p>
    <w:p w14:paraId="3FA088EF" w14:textId="77777777" w:rsidR="003656E8" w:rsidRDefault="003656E8" w:rsidP="003656E8">
      <w:pPr>
        <w:spacing w:after="0"/>
        <w:rPr>
          <w:rFonts w:eastAsia="Times New Roman"/>
          <w:color w:val="000000" w:themeColor="text1"/>
          <w:szCs w:val="18"/>
          <w:lang w:val="en-US" w:eastAsia="en-US" w:bidi="ar-SA"/>
        </w:rPr>
      </w:pPr>
    </w:p>
    <w:p w14:paraId="0CB217FD" w14:textId="185ABA23" w:rsidR="00224A19" w:rsidRPr="009B5B13" w:rsidDel="0038208B" w:rsidRDefault="00224A19" w:rsidP="00224A19">
      <w:pPr>
        <w:spacing w:after="0"/>
        <w:ind w:left="720"/>
        <w:rPr>
          <w:del w:id="249" w:author="Mickey  Spiegel" w:date="2019-05-01T16:20:00Z"/>
          <w:rFonts w:eastAsia="Times New Roman"/>
          <w:color w:val="000000" w:themeColor="text1"/>
          <w:szCs w:val="18"/>
          <w:lang w:val="en-US" w:eastAsia="en-US" w:bidi="ar-SA"/>
        </w:rPr>
      </w:pPr>
      <w:del w:id="250" w:author="Mickey  Spiegel" w:date="2019-05-01T16:20:00Z">
        <w:r w:rsidRPr="009B5B13" w:rsidDel="0038208B">
          <w:rPr>
            <w:rFonts w:eastAsia="Times New Roman"/>
            <w:color w:val="000000" w:themeColor="text1"/>
            <w:szCs w:val="18"/>
            <w:lang w:val="en-US" w:eastAsia="en-US" w:bidi="ar-SA"/>
          </w:rPr>
          <w:delText>sai_attr_list[</w:delText>
        </w:r>
        <w:r w:rsidR="00E20E8D" w:rsidDel="0038208B">
          <w:rPr>
            <w:rFonts w:eastAsia="Times New Roman"/>
            <w:color w:val="000000" w:themeColor="text1"/>
            <w:szCs w:val="18"/>
            <w:lang w:val="en-US" w:eastAsia="en-US" w:bidi="ar-SA"/>
          </w:rPr>
          <w:delText>12</w:delText>
        </w:r>
        <w:r w:rsidRPr="009B5B13" w:rsidDel="0038208B">
          <w:rPr>
            <w:rFonts w:eastAsia="Times New Roman"/>
            <w:color w:val="000000" w:themeColor="text1"/>
            <w:szCs w:val="18"/>
            <w:lang w:val="en-US" w:eastAsia="en-US" w:bidi="ar-SA"/>
          </w:rPr>
          <w:delText>].id = SAI_TAM_</w:delText>
        </w:r>
        <w:r w:rsidDel="0038208B">
          <w:rPr>
            <w:rFonts w:eastAsia="Times New Roman"/>
            <w:color w:val="000000" w:themeColor="text1"/>
            <w:szCs w:val="18"/>
            <w:lang w:val="en-US" w:eastAsia="en-US" w:bidi="ar-SA"/>
          </w:rPr>
          <w:delText>INT</w:delText>
        </w:r>
        <w:r w:rsidRPr="009B5B13" w:rsidDel="0038208B">
          <w:rPr>
            <w:rFonts w:eastAsia="Times New Roman"/>
            <w:color w:val="000000" w:themeColor="text1"/>
            <w:szCs w:val="18"/>
            <w:lang w:val="en-US" w:eastAsia="en-US" w:bidi="ar-SA"/>
          </w:rPr>
          <w:delText xml:space="preserve">_ATTR_ </w:delText>
        </w:r>
        <w:r w:rsidDel="0038208B">
          <w:rPr>
            <w:rFonts w:eastAsia="Times New Roman"/>
            <w:color w:val="000000" w:themeColor="text1"/>
            <w:szCs w:val="18"/>
            <w:lang w:val="en-US" w:eastAsia="en-US" w:bidi="ar-SA"/>
          </w:rPr>
          <w:delText>DSCP_VALUE</w:delText>
        </w:r>
        <w:r w:rsidRPr="009B5B13" w:rsidDel="0038208B">
          <w:rPr>
            <w:rFonts w:eastAsia="Times New Roman"/>
            <w:color w:val="000000" w:themeColor="text1"/>
            <w:szCs w:val="18"/>
            <w:lang w:val="en-US" w:eastAsia="en-US" w:bidi="ar-SA"/>
          </w:rPr>
          <w:delText>;</w:delText>
        </w:r>
      </w:del>
    </w:p>
    <w:p w14:paraId="274EEC40" w14:textId="4760F970" w:rsidR="003656E8" w:rsidDel="0038208B" w:rsidRDefault="003656E8" w:rsidP="00224A19">
      <w:pPr>
        <w:spacing w:after="0"/>
        <w:ind w:left="720"/>
        <w:rPr>
          <w:del w:id="251" w:author="Mickey  Spiegel" w:date="2019-05-01T16:20:00Z"/>
          <w:rFonts w:eastAsia="Times New Roman"/>
          <w:color w:val="000000" w:themeColor="text1"/>
          <w:szCs w:val="18"/>
          <w:lang w:val="en-US" w:eastAsia="en-US" w:bidi="ar-SA"/>
        </w:rPr>
      </w:pPr>
      <w:del w:id="252" w:author="Mickey  Spiegel" w:date="2019-05-01T16:20:00Z">
        <w:r w:rsidRPr="009B5B13" w:rsidDel="0038208B">
          <w:rPr>
            <w:rFonts w:eastAsia="Times New Roman"/>
            <w:color w:val="000000" w:themeColor="text1"/>
            <w:szCs w:val="18"/>
            <w:lang w:val="en-US" w:eastAsia="en-US" w:bidi="ar-SA"/>
          </w:rPr>
          <w:delText>sai_attr_list[</w:delText>
        </w:r>
        <w:r w:rsidR="00E20E8D" w:rsidDel="0038208B">
          <w:rPr>
            <w:rFonts w:eastAsia="Times New Roman"/>
            <w:color w:val="000000" w:themeColor="text1"/>
            <w:szCs w:val="18"/>
            <w:lang w:val="en-US" w:eastAsia="en-US" w:bidi="ar-SA"/>
          </w:rPr>
          <w:delText>12</w:delText>
        </w:r>
        <w:r w:rsidRPr="009B5B13" w:rsidDel="0038208B">
          <w:rPr>
            <w:rFonts w:eastAsia="Times New Roman"/>
            <w:color w:val="000000" w:themeColor="text1"/>
            <w:szCs w:val="18"/>
            <w:lang w:val="en-US" w:eastAsia="en-US" w:bidi="ar-SA"/>
          </w:rPr>
          <w:delText>].</w:delText>
        </w:r>
        <w:r w:rsidDel="0038208B">
          <w:rPr>
            <w:rFonts w:eastAsia="Times New Roman"/>
            <w:color w:val="000000" w:themeColor="text1"/>
            <w:szCs w:val="18"/>
            <w:lang w:val="en-US" w:eastAsia="en-US" w:bidi="ar-SA"/>
          </w:rPr>
          <w:delText>value.</w:delText>
        </w:r>
        <w:r w:rsidR="00E20E8D" w:rsidDel="0038208B">
          <w:rPr>
            <w:rFonts w:eastAsia="Times New Roman"/>
            <w:color w:val="000000" w:themeColor="text1"/>
            <w:szCs w:val="18"/>
            <w:lang w:val="en-US" w:eastAsia="en-US" w:bidi="ar-SA"/>
          </w:rPr>
          <w:delText>u</w:delText>
        </w:r>
        <w:r w:rsidDel="0038208B">
          <w:rPr>
            <w:rFonts w:eastAsia="Times New Roman"/>
            <w:color w:val="000000" w:themeColor="text1"/>
            <w:szCs w:val="18"/>
            <w:lang w:val="en-US" w:eastAsia="en-US" w:bidi="ar-SA"/>
          </w:rPr>
          <w:delText>32</w:delText>
        </w:r>
        <w:r w:rsidRPr="009B5B13" w:rsidDel="0038208B">
          <w:rPr>
            <w:rFonts w:eastAsia="Times New Roman"/>
            <w:color w:val="000000" w:themeColor="text1"/>
            <w:szCs w:val="18"/>
            <w:lang w:val="en-US" w:eastAsia="en-US" w:bidi="ar-SA"/>
          </w:rPr>
          <w:delText xml:space="preserve"> =</w:delText>
        </w:r>
        <w:r w:rsidR="00E20E8D" w:rsidDel="0038208B">
          <w:rPr>
            <w:rFonts w:eastAsia="Times New Roman"/>
            <w:color w:val="000000" w:themeColor="text1"/>
            <w:szCs w:val="18"/>
            <w:lang w:val="en-US" w:eastAsia="en-US" w:bidi="ar-SA"/>
          </w:rPr>
          <w:delText xml:space="preserve"> 3</w:delText>
        </w:r>
      </w:del>
    </w:p>
    <w:p w14:paraId="19CA1497" w14:textId="6E4E2443" w:rsidR="003656E8" w:rsidDel="0038208B" w:rsidRDefault="003656E8" w:rsidP="003656E8">
      <w:pPr>
        <w:spacing w:after="0"/>
        <w:rPr>
          <w:del w:id="253" w:author="Mickey  Spiegel" w:date="2019-05-01T16:20:00Z"/>
          <w:rFonts w:eastAsia="Times New Roman"/>
          <w:color w:val="000000" w:themeColor="text1"/>
          <w:szCs w:val="18"/>
          <w:lang w:val="en-US" w:eastAsia="en-US" w:bidi="ar-SA"/>
        </w:rPr>
      </w:pPr>
    </w:p>
    <w:p w14:paraId="7884A750" w14:textId="466F5413" w:rsidR="003656E8" w:rsidRPr="009B5B13" w:rsidRDefault="003656E8" w:rsidP="003656E8">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E20E8D">
        <w:rPr>
          <w:rFonts w:eastAsia="Times New Roman"/>
          <w:color w:val="000000" w:themeColor="text1"/>
          <w:szCs w:val="18"/>
          <w:lang w:val="en-US" w:eastAsia="en-US" w:bidi="ar-SA"/>
        </w:rPr>
        <w:t>1</w:t>
      </w:r>
      <w:ins w:id="254" w:author="Mickey  Spiegel" w:date="2019-05-01T16:20:00Z">
        <w:r w:rsidR="0038208B">
          <w:rPr>
            <w:rFonts w:eastAsia="Times New Roman"/>
            <w:color w:val="000000" w:themeColor="text1"/>
            <w:szCs w:val="18"/>
            <w:lang w:val="en-US" w:eastAsia="en-US" w:bidi="ar-SA"/>
          </w:rPr>
          <w:t>1</w:t>
        </w:r>
      </w:ins>
      <w:del w:id="255" w:author="Mickey  Spiegel" w:date="2019-05-01T16:20:00Z">
        <w:r w:rsidR="00E20E8D" w:rsidDel="0038208B">
          <w:rPr>
            <w:rFonts w:eastAsia="Times New Roman"/>
            <w:color w:val="000000" w:themeColor="text1"/>
            <w:szCs w:val="18"/>
            <w:lang w:val="en-US" w:eastAsia="en-US" w:bidi="ar-SA"/>
          </w:rPr>
          <w:delText>3</w:delText>
        </w:r>
      </w:del>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_ATTR_REPORT_ID;</w:t>
      </w:r>
    </w:p>
    <w:p w14:paraId="1413ACB0" w14:textId="6EB8C890" w:rsidR="003656E8" w:rsidRDefault="003656E8" w:rsidP="00E20E8D">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E20E8D">
        <w:rPr>
          <w:rFonts w:eastAsia="Times New Roman"/>
          <w:color w:val="000000" w:themeColor="text1"/>
          <w:szCs w:val="18"/>
          <w:lang w:val="en-US" w:eastAsia="en-US" w:bidi="ar-SA"/>
        </w:rPr>
        <w:t>1</w:t>
      </w:r>
      <w:ins w:id="256" w:author="Mickey  Spiegel" w:date="2019-05-01T16:20:00Z">
        <w:r w:rsidR="0038208B">
          <w:rPr>
            <w:rFonts w:eastAsia="Times New Roman"/>
            <w:color w:val="000000" w:themeColor="text1"/>
            <w:szCs w:val="18"/>
            <w:lang w:val="en-US" w:eastAsia="en-US" w:bidi="ar-SA"/>
          </w:rPr>
          <w:t>1</w:t>
        </w:r>
      </w:ins>
      <w:del w:id="257" w:author="Mickey  Spiegel" w:date="2019-05-01T16:20:00Z">
        <w:r w:rsidR="00E20E8D" w:rsidDel="0038208B">
          <w:rPr>
            <w:rFonts w:eastAsia="Times New Roman"/>
            <w:color w:val="000000" w:themeColor="text1"/>
            <w:szCs w:val="18"/>
            <w:lang w:val="en-US" w:eastAsia="en-US" w:bidi="ar-SA"/>
          </w:rPr>
          <w:delText>3</w:delText>
        </w:r>
      </w:del>
      <w:r w:rsidRPr="009B5B13">
        <w:rPr>
          <w:rFonts w:eastAsia="Times New Roman"/>
          <w:color w:val="000000" w:themeColor="text1"/>
          <w:szCs w:val="18"/>
          <w:lang w:val="en-US" w:eastAsia="en-US" w:bidi="ar-SA"/>
        </w:rPr>
        <w:t>].</w:t>
      </w:r>
      <w:proofErr w:type="spellStart"/>
      <w:r w:rsidRPr="009B5B13">
        <w:rPr>
          <w:rFonts w:eastAsia="Times New Roman"/>
          <w:color w:val="000000" w:themeColor="text1"/>
          <w:szCs w:val="18"/>
          <w:lang w:val="en-US" w:eastAsia="en-US" w:bidi="ar-SA"/>
        </w:rPr>
        <w:t>value.oid</w:t>
      </w:r>
      <w:proofErr w:type="spellEnd"/>
      <w:r w:rsidRPr="009B5B13">
        <w:rPr>
          <w:rFonts w:eastAsia="Times New Roman"/>
          <w:color w:val="000000" w:themeColor="text1"/>
          <w:szCs w:val="18"/>
          <w:lang w:val="en-US" w:eastAsia="en-US" w:bidi="ar-SA"/>
        </w:rPr>
        <w:t xml:space="preserve"> = </w:t>
      </w:r>
      <w:proofErr w:type="spellStart"/>
      <w:r w:rsidRPr="009B5B13">
        <w:rPr>
          <w:rFonts w:eastAsia="Times New Roman"/>
          <w:bCs/>
          <w:color w:val="000000" w:themeColor="text1"/>
          <w:szCs w:val="18"/>
          <w:lang w:val="en-US" w:eastAsia="en-US" w:bidi="ar-SA"/>
        </w:rPr>
        <w:t>sai_tam_report_obj</w:t>
      </w:r>
      <w:proofErr w:type="spellEnd"/>
      <w:r w:rsidRPr="009B5B13">
        <w:rPr>
          <w:rFonts w:eastAsia="Times New Roman"/>
          <w:color w:val="000000" w:themeColor="text1"/>
          <w:szCs w:val="18"/>
          <w:lang w:val="en-US" w:eastAsia="en-US" w:bidi="ar-SA"/>
        </w:rPr>
        <w:t>;</w:t>
      </w:r>
    </w:p>
    <w:p w14:paraId="51D4A2E5" w14:textId="77777777" w:rsidR="00224A19" w:rsidRPr="009B5B13"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14:paraId="657A058E" w14:textId="2AB60DAA"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 xml:space="preserve"> = </w:t>
      </w:r>
      <w:r w:rsidR="00E20E8D">
        <w:rPr>
          <w:rFonts w:eastAsia="Times New Roman"/>
          <w:color w:val="000000" w:themeColor="text1"/>
          <w:szCs w:val="18"/>
          <w:lang w:val="en-US" w:eastAsia="en-US" w:bidi="ar-SA"/>
        </w:rPr>
        <w:t>1</w:t>
      </w:r>
      <w:ins w:id="258" w:author="Mickey  Spiegel" w:date="2019-04-17T21:03:00Z">
        <w:r w:rsidR="0038208B">
          <w:rPr>
            <w:rFonts w:eastAsia="Times New Roman"/>
            <w:color w:val="000000" w:themeColor="text1"/>
            <w:szCs w:val="18"/>
            <w:lang w:val="en-US" w:eastAsia="en-US" w:bidi="ar-SA"/>
          </w:rPr>
          <w:t>2</w:t>
        </w:r>
      </w:ins>
      <w:del w:id="259" w:author="Mickey  Spiegel" w:date="2019-04-17T21:03:00Z">
        <w:r w:rsidR="00E20E8D" w:rsidDel="005650E0">
          <w:rPr>
            <w:rFonts w:eastAsia="Times New Roman"/>
            <w:color w:val="000000" w:themeColor="text1"/>
            <w:szCs w:val="18"/>
            <w:lang w:val="en-US" w:eastAsia="en-US" w:bidi="ar-SA"/>
          </w:rPr>
          <w:delText>4</w:delText>
        </w:r>
      </w:del>
      <w:r w:rsidRPr="009B5B13">
        <w:rPr>
          <w:rFonts w:eastAsia="Times New Roman"/>
          <w:color w:val="000000" w:themeColor="text1"/>
          <w:szCs w:val="18"/>
          <w:lang w:val="en-US" w:eastAsia="en-US" w:bidi="ar-SA"/>
        </w:rPr>
        <w:t>;</w:t>
      </w:r>
    </w:p>
    <w:p w14:paraId="1533F4AD" w14:textId="77777777" w:rsidR="00224A19" w:rsidRPr="009B5B13"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14:paraId="053E4D65" w14:textId="77777777"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b/>
          <w:bCs/>
          <w:color w:val="000000" w:themeColor="text1"/>
          <w:szCs w:val="18"/>
          <w:lang w:val="en-US" w:eastAsia="en-US" w:bidi="ar-SA"/>
        </w:rPr>
        <w:t>sai_create_tam_</w:t>
      </w:r>
      <w:r w:rsidR="00E20E8D">
        <w:rPr>
          <w:rFonts w:eastAsia="Times New Roman"/>
          <w:b/>
          <w:bCs/>
          <w:color w:val="000000" w:themeColor="text1"/>
          <w:szCs w:val="18"/>
          <w:lang w:val="en-US" w:eastAsia="en-US" w:bidi="ar-SA"/>
        </w:rPr>
        <w:t>int</w:t>
      </w:r>
      <w:r w:rsidRPr="009B5B13">
        <w:rPr>
          <w:rFonts w:eastAsia="Times New Roman"/>
          <w:b/>
          <w:bCs/>
          <w:color w:val="000000" w:themeColor="text1"/>
          <w:szCs w:val="18"/>
          <w:lang w:val="en-US" w:eastAsia="en-US" w:bidi="ar-SA"/>
        </w:rPr>
        <w:t>_</w:t>
      </w:r>
      <w:proofErr w:type="gramStart"/>
      <w:r w:rsidRPr="009B5B13">
        <w:rPr>
          <w:rFonts w:eastAsia="Times New Roman"/>
          <w:b/>
          <w:bCs/>
          <w:color w:val="000000" w:themeColor="text1"/>
          <w:szCs w:val="18"/>
          <w:lang w:val="en-US" w:eastAsia="en-US" w:bidi="ar-SA"/>
        </w:rPr>
        <w:t>fn</w:t>
      </w:r>
      <w:proofErr w:type="spellEnd"/>
      <w:r w:rsidRPr="009B5B13">
        <w:rPr>
          <w:rFonts w:eastAsia="Times New Roman"/>
          <w:b/>
          <w:bCs/>
          <w:color w:val="000000" w:themeColor="text1"/>
          <w:szCs w:val="18"/>
          <w:lang w:val="en-US" w:eastAsia="en-US" w:bidi="ar-SA"/>
        </w:rPr>
        <w:t>(</w:t>
      </w:r>
      <w:proofErr w:type="gramEnd"/>
    </w:p>
    <w:p w14:paraId="422BC62D" w14:textId="77777777" w:rsidR="00224A19" w:rsidRPr="009B5B13" w:rsidRDefault="00224A19" w:rsidP="00224A19">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w:t>
      </w:r>
      <w:r w:rsidR="00E20E8D">
        <w:rPr>
          <w:rFonts w:eastAsia="Times New Roman"/>
          <w:bCs/>
          <w:color w:val="000000" w:themeColor="text1"/>
          <w:szCs w:val="18"/>
          <w:lang w:val="en-US" w:eastAsia="en-US" w:bidi="ar-SA"/>
        </w:rPr>
        <w:t>int</w:t>
      </w:r>
      <w:r w:rsidRPr="009B5B13">
        <w:rPr>
          <w:rFonts w:eastAsia="Times New Roman"/>
          <w:bCs/>
          <w:color w:val="000000" w:themeColor="text1"/>
          <w:szCs w:val="18"/>
          <w:lang w:val="en-US" w:eastAsia="en-US" w:bidi="ar-SA"/>
        </w:rPr>
        <w:t>_obj</w:t>
      </w:r>
      <w:proofErr w:type="spellEnd"/>
      <w:r w:rsidRPr="009B5B13">
        <w:rPr>
          <w:rFonts w:eastAsia="Times New Roman"/>
          <w:color w:val="000000" w:themeColor="text1"/>
          <w:szCs w:val="18"/>
          <w:lang w:val="en-US" w:eastAsia="en-US" w:bidi="ar-SA"/>
        </w:rPr>
        <w:t>,</w:t>
      </w:r>
    </w:p>
    <w:p w14:paraId="245E85D0" w14:textId="77777777" w:rsidR="00224A19" w:rsidRPr="009B5B13" w:rsidRDefault="00224A19" w:rsidP="00224A19">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switch_id</w:t>
      </w:r>
      <w:proofErr w:type="spellEnd"/>
      <w:r w:rsidRPr="009B5B13">
        <w:rPr>
          <w:rFonts w:eastAsia="Times New Roman"/>
          <w:color w:val="000000" w:themeColor="text1"/>
          <w:szCs w:val="18"/>
          <w:lang w:val="en-US" w:eastAsia="en-US" w:bidi="ar-SA"/>
        </w:rPr>
        <w:t>,</w:t>
      </w:r>
    </w:p>
    <w:p w14:paraId="594051C1" w14:textId="77777777" w:rsidR="00224A19" w:rsidRPr="009B5B13" w:rsidRDefault="00224A19" w:rsidP="00224A19">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w:t>
      </w:r>
    </w:p>
    <w:p w14:paraId="138D471C" w14:textId="77777777" w:rsidR="00224A19" w:rsidRPr="009B5B13" w:rsidRDefault="00224A19" w:rsidP="00224A19">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lastRenderedPageBreak/>
        <w:t>sai_attr_list</w:t>
      </w:r>
      <w:proofErr w:type="spellEnd"/>
      <w:r w:rsidRPr="009B5B13">
        <w:rPr>
          <w:rFonts w:eastAsia="Times New Roman"/>
          <w:color w:val="000000" w:themeColor="text1"/>
          <w:szCs w:val="18"/>
          <w:lang w:val="en-US" w:eastAsia="en-US" w:bidi="ar-SA"/>
        </w:rPr>
        <w:t>);</w:t>
      </w:r>
    </w:p>
    <w:p w14:paraId="2DEDC986" w14:textId="77777777" w:rsidR="00224A19" w:rsidRPr="00224A19" w:rsidRDefault="00224A19" w:rsidP="00224A19">
      <w:pPr>
        <w:pStyle w:val="NormalWeb"/>
        <w:rPr>
          <w:lang w:val="en-IN"/>
        </w:rPr>
      </w:pPr>
    </w:p>
    <w:p w14:paraId="1658F70B" w14:textId="4BAADA10" w:rsidR="00CB06A2" w:rsidRDefault="00CB06A2" w:rsidP="00CB06A2">
      <w:pPr>
        <w:spacing w:after="0"/>
        <w:ind w:left="230"/>
        <w:rPr>
          <w:rFonts w:eastAsia="Times New Roman"/>
          <w:b/>
          <w:bCs/>
          <w:color w:val="000000" w:themeColor="text1"/>
          <w:szCs w:val="18"/>
          <w:lang w:eastAsia="en-US" w:bidi="ar-SA"/>
        </w:rPr>
      </w:pPr>
      <w:r w:rsidRPr="004733B7">
        <w:rPr>
          <w:rFonts w:eastAsia="Times New Roman"/>
          <w:b/>
          <w:bCs/>
          <w:color w:val="000000" w:themeColor="text1"/>
          <w:szCs w:val="18"/>
          <w:lang w:eastAsia="en-US" w:bidi="ar-SA"/>
        </w:rPr>
        <w:t xml:space="preserve">Step </w:t>
      </w:r>
      <w:ins w:id="260" w:author="Mickey  Spiegel" w:date="2019-04-17T20:56:00Z">
        <w:r w:rsidR="005650E0">
          <w:rPr>
            <w:rFonts w:eastAsia="Times New Roman"/>
            <w:b/>
            <w:bCs/>
            <w:color w:val="000000" w:themeColor="text1"/>
            <w:szCs w:val="18"/>
            <w:lang w:eastAsia="en-US" w:bidi="ar-SA"/>
          </w:rPr>
          <w:t>A</w:t>
        </w:r>
      </w:ins>
      <w:ins w:id="261" w:author="Mickey  Spiegel" w:date="2019-04-17T21:24:00Z">
        <w:r w:rsidR="00587348">
          <w:rPr>
            <w:rFonts w:eastAsia="Times New Roman"/>
            <w:b/>
            <w:bCs/>
            <w:color w:val="000000" w:themeColor="text1"/>
            <w:szCs w:val="18"/>
            <w:lang w:eastAsia="en-US" w:bidi="ar-SA"/>
          </w:rPr>
          <w:t>6</w:t>
        </w:r>
      </w:ins>
      <w:del w:id="262" w:author="Mickey  Spiegel" w:date="2019-04-17T21:24:00Z">
        <w:r w:rsidDel="00587348">
          <w:rPr>
            <w:rFonts w:eastAsia="Times New Roman"/>
            <w:b/>
            <w:bCs/>
            <w:color w:val="000000" w:themeColor="text1"/>
            <w:szCs w:val="18"/>
            <w:lang w:eastAsia="en-US" w:bidi="ar-SA"/>
          </w:rPr>
          <w:delText>5</w:delText>
        </w:r>
      </w:del>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TAM object and its bind</w:t>
      </w:r>
      <w:r w:rsidR="00995CA3">
        <w:rPr>
          <w:rFonts w:eastAsia="Times New Roman"/>
          <w:b/>
          <w:bCs/>
          <w:color w:val="000000" w:themeColor="text1"/>
          <w:szCs w:val="18"/>
          <w:lang w:eastAsia="en-US" w:bidi="ar-SA"/>
        </w:rPr>
        <w:t>ing to switch</w:t>
      </w:r>
    </w:p>
    <w:p w14:paraId="6E0A20E8" w14:textId="77777777"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w:t>
      </w:r>
      <w:proofErr w:type="gramStart"/>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w:t>
      </w:r>
      <w:proofErr w:type="gramEnd"/>
      <w:r w:rsidRPr="009B5B13">
        <w:rPr>
          <w:rFonts w:eastAsia="Times New Roman"/>
          <w:bCs/>
          <w:color w:val="000000" w:themeColor="text1"/>
          <w:szCs w:val="18"/>
          <w:lang w:val="en-US" w:eastAsia="en-US" w:bidi="ar-SA"/>
        </w:rPr>
        <w:t>0].id = SAI_TAM_ATTR_</w:t>
      </w:r>
      <w:r w:rsidR="00224A19">
        <w:rPr>
          <w:rFonts w:eastAsia="Times New Roman"/>
          <w:bCs/>
          <w:color w:val="000000" w:themeColor="text1"/>
          <w:szCs w:val="18"/>
          <w:lang w:val="en-US" w:eastAsia="en-US" w:bidi="ar-SA"/>
        </w:rPr>
        <w:t>INT</w:t>
      </w:r>
      <w:r w:rsidRPr="009B5B13">
        <w:rPr>
          <w:rFonts w:eastAsia="Times New Roman"/>
          <w:bCs/>
          <w:color w:val="000000" w:themeColor="text1"/>
          <w:szCs w:val="18"/>
          <w:lang w:val="en-US" w:eastAsia="en-US" w:bidi="ar-SA"/>
        </w:rPr>
        <w:t>_OBJECTS_LIST;</w:t>
      </w:r>
    </w:p>
    <w:p w14:paraId="159D622A" w14:textId="77777777"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w:t>
      </w:r>
      <w:proofErr w:type="gramStart"/>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w:t>
      </w:r>
      <w:proofErr w:type="gramEnd"/>
      <w:r w:rsidRPr="009B5B13">
        <w:rPr>
          <w:rFonts w:eastAsia="Times New Roman"/>
          <w:bCs/>
          <w:color w:val="000000" w:themeColor="text1"/>
          <w:szCs w:val="18"/>
          <w:lang w:val="en-US" w:eastAsia="en-US" w:bidi="ar-SA"/>
        </w:rPr>
        <w:t>0].</w:t>
      </w:r>
      <w:proofErr w:type="spellStart"/>
      <w:r w:rsidRPr="009B5B13">
        <w:rPr>
          <w:rFonts w:eastAsia="Times New Roman"/>
          <w:bCs/>
          <w:color w:val="000000" w:themeColor="text1"/>
          <w:szCs w:val="18"/>
          <w:lang w:val="en-US" w:eastAsia="en-US" w:bidi="ar-SA"/>
        </w:rPr>
        <w:t>value.objlist.count</w:t>
      </w:r>
      <w:proofErr w:type="spellEnd"/>
      <w:r w:rsidRPr="009B5B13">
        <w:rPr>
          <w:rFonts w:eastAsia="Times New Roman"/>
          <w:bCs/>
          <w:color w:val="000000" w:themeColor="text1"/>
          <w:szCs w:val="18"/>
          <w:lang w:val="en-US" w:eastAsia="en-US" w:bidi="ar-SA"/>
        </w:rPr>
        <w:t xml:space="preserve"> = 1;</w:t>
      </w:r>
    </w:p>
    <w:p w14:paraId="51CB9EBA" w14:textId="77777777"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[0].</w:t>
      </w:r>
      <w:proofErr w:type="spellStart"/>
      <w:proofErr w:type="gramStart"/>
      <w:r w:rsidRPr="009B5B13">
        <w:rPr>
          <w:rFonts w:eastAsia="Times New Roman"/>
          <w:bCs/>
          <w:color w:val="000000" w:themeColor="text1"/>
          <w:szCs w:val="18"/>
          <w:lang w:val="en-US" w:eastAsia="en-US" w:bidi="ar-SA"/>
        </w:rPr>
        <w:t>value.objlist</w:t>
      </w:r>
      <w:proofErr w:type="gramEnd"/>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 xml:space="preserve">[0] = </w:t>
      </w:r>
      <w:proofErr w:type="spellStart"/>
      <w:r w:rsidRPr="009B5B13">
        <w:rPr>
          <w:rFonts w:eastAsia="Times New Roman"/>
          <w:bCs/>
          <w:color w:val="000000" w:themeColor="text1"/>
          <w:szCs w:val="18"/>
          <w:lang w:val="en-US" w:eastAsia="en-US" w:bidi="ar-SA"/>
        </w:rPr>
        <w:t>sai_tam_</w:t>
      </w:r>
      <w:r w:rsidR="00224A19">
        <w:rPr>
          <w:rFonts w:eastAsia="Times New Roman"/>
          <w:bCs/>
          <w:color w:val="000000" w:themeColor="text1"/>
          <w:szCs w:val="18"/>
          <w:lang w:val="en-US" w:eastAsia="en-US" w:bidi="ar-SA"/>
        </w:rPr>
        <w:t>int</w:t>
      </w:r>
      <w:r w:rsidRPr="009B5B13">
        <w:rPr>
          <w:rFonts w:eastAsia="Times New Roman"/>
          <w:bCs/>
          <w:color w:val="000000" w:themeColor="text1"/>
          <w:szCs w:val="18"/>
          <w:lang w:val="en-US" w:eastAsia="en-US" w:bidi="ar-SA"/>
        </w:rPr>
        <w:t>_obj</w:t>
      </w:r>
      <w:proofErr w:type="spellEnd"/>
      <w:r w:rsidRPr="009B5B13">
        <w:rPr>
          <w:rFonts w:eastAsia="Times New Roman"/>
          <w:bCs/>
          <w:color w:val="000000" w:themeColor="text1"/>
          <w:szCs w:val="18"/>
          <w:lang w:val="en-US" w:eastAsia="en-US" w:bidi="ar-SA"/>
        </w:rPr>
        <w:t>;</w:t>
      </w:r>
    </w:p>
    <w:p w14:paraId="0B952BA0" w14:textId="77777777" w:rsidR="00CB06A2" w:rsidRPr="009B5B13" w:rsidRDefault="00CB06A2" w:rsidP="00CB06A2">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 </w:t>
      </w:r>
    </w:p>
    <w:p w14:paraId="74B75BBC" w14:textId="77777777"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w:t>
      </w:r>
      <w:proofErr w:type="gramStart"/>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w:t>
      </w:r>
      <w:proofErr w:type="gramEnd"/>
      <w:r w:rsidRPr="009B5B13">
        <w:rPr>
          <w:rFonts w:eastAsia="Times New Roman"/>
          <w:bCs/>
          <w:color w:val="000000" w:themeColor="text1"/>
          <w:szCs w:val="18"/>
          <w:lang w:val="en-US" w:eastAsia="en-US" w:bidi="ar-SA"/>
        </w:rPr>
        <w:t>1].id = SAI_TAM_ATTR_TAM_BIND_POINT_TYPE_LIST;</w:t>
      </w:r>
    </w:p>
    <w:p w14:paraId="3947277E" w14:textId="77777777"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w:t>
      </w:r>
      <w:proofErr w:type="gramStart"/>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w:t>
      </w:r>
      <w:proofErr w:type="gramEnd"/>
      <w:r w:rsidRPr="009B5B13">
        <w:rPr>
          <w:rFonts w:eastAsia="Times New Roman"/>
          <w:bCs/>
          <w:color w:val="000000" w:themeColor="text1"/>
          <w:szCs w:val="18"/>
          <w:lang w:val="en-US" w:eastAsia="en-US" w:bidi="ar-SA"/>
        </w:rPr>
        <w:t>1].</w:t>
      </w:r>
      <w:proofErr w:type="spellStart"/>
      <w:r w:rsidRPr="009B5B13">
        <w:rPr>
          <w:rFonts w:eastAsia="Times New Roman"/>
          <w:bCs/>
          <w:color w:val="000000" w:themeColor="text1"/>
          <w:szCs w:val="18"/>
          <w:lang w:val="en-US" w:eastAsia="en-US" w:bidi="ar-SA"/>
        </w:rPr>
        <w:t>value.objlist.count</w:t>
      </w:r>
      <w:proofErr w:type="spellEnd"/>
      <w:r w:rsidRPr="009B5B13">
        <w:rPr>
          <w:rFonts w:eastAsia="Times New Roman"/>
          <w:bCs/>
          <w:color w:val="000000" w:themeColor="text1"/>
          <w:szCs w:val="18"/>
          <w:lang w:val="en-US" w:eastAsia="en-US" w:bidi="ar-SA"/>
        </w:rPr>
        <w:t xml:space="preserve"> = 1;</w:t>
      </w:r>
    </w:p>
    <w:p w14:paraId="79C2F1B3" w14:textId="77777777"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[1].</w:t>
      </w:r>
      <w:proofErr w:type="spellStart"/>
      <w:proofErr w:type="gramStart"/>
      <w:r w:rsidRPr="009B5B13">
        <w:rPr>
          <w:rFonts w:eastAsia="Times New Roman"/>
          <w:bCs/>
          <w:color w:val="000000" w:themeColor="text1"/>
          <w:szCs w:val="18"/>
          <w:lang w:val="en-US" w:eastAsia="en-US" w:bidi="ar-SA"/>
        </w:rPr>
        <w:t>value.objlist</w:t>
      </w:r>
      <w:proofErr w:type="gramEnd"/>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[0] = SAI_TAM_BIND_POINT_TYPE_</w:t>
      </w:r>
      <w:r w:rsidR="00E20E8D">
        <w:rPr>
          <w:rFonts w:eastAsia="Times New Roman"/>
          <w:bCs/>
          <w:color w:val="000000" w:themeColor="text1"/>
          <w:szCs w:val="18"/>
          <w:lang w:val="en-US" w:eastAsia="en-US" w:bidi="ar-SA"/>
        </w:rPr>
        <w:t>SWITCH</w:t>
      </w:r>
      <w:r w:rsidRPr="009B5B13">
        <w:rPr>
          <w:rFonts w:eastAsia="Times New Roman"/>
          <w:bCs/>
          <w:color w:val="000000" w:themeColor="text1"/>
          <w:szCs w:val="18"/>
          <w:lang w:val="en-US" w:eastAsia="en-US" w:bidi="ar-SA"/>
        </w:rPr>
        <w:t>; </w:t>
      </w:r>
    </w:p>
    <w:p w14:paraId="46BF5391" w14:textId="77777777" w:rsidR="00CB06A2" w:rsidRPr="009B5B13" w:rsidRDefault="00CB06A2" w:rsidP="00CB06A2">
      <w:pPr>
        <w:spacing w:after="0"/>
        <w:ind w:left="720"/>
        <w:rPr>
          <w:rFonts w:eastAsia="Times New Roman"/>
          <w:color w:val="000000" w:themeColor="text1"/>
          <w:szCs w:val="18"/>
          <w:lang w:val="en-US" w:eastAsia="en-US" w:bidi="ar-SA"/>
        </w:rPr>
      </w:pPr>
      <w:r w:rsidRPr="009B5B13">
        <w:rPr>
          <w:rFonts w:ascii="Menlo" w:eastAsia="Times New Roman" w:hAnsi="Menlo" w:cs="Menlo"/>
          <w:bCs/>
          <w:color w:val="000000" w:themeColor="text1"/>
          <w:szCs w:val="18"/>
          <w:lang w:val="en-US" w:eastAsia="en-US" w:bidi="ar-SA"/>
        </w:rPr>
        <w:t> </w:t>
      </w:r>
    </w:p>
    <w:p w14:paraId="34F5BF1D" w14:textId="77777777"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attr_count</w:t>
      </w:r>
      <w:proofErr w:type="spellEnd"/>
      <w:r w:rsidRPr="009B5B13">
        <w:rPr>
          <w:rFonts w:eastAsia="Times New Roman"/>
          <w:bCs/>
          <w:color w:val="000000" w:themeColor="text1"/>
          <w:szCs w:val="18"/>
          <w:lang w:val="en-US" w:eastAsia="en-US" w:bidi="ar-SA"/>
        </w:rPr>
        <w:t xml:space="preserve"> = 2;</w:t>
      </w:r>
    </w:p>
    <w:p w14:paraId="52B1826B" w14:textId="77777777"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
          <w:bCs/>
          <w:color w:val="000000" w:themeColor="text1"/>
          <w:szCs w:val="18"/>
          <w:lang w:val="en-US" w:eastAsia="en-US" w:bidi="ar-SA"/>
        </w:rPr>
        <w:t>sai_create_tam_</w:t>
      </w:r>
      <w:proofErr w:type="gramStart"/>
      <w:r w:rsidRPr="009B5B13">
        <w:rPr>
          <w:rFonts w:eastAsia="Times New Roman"/>
          <w:b/>
          <w:bCs/>
          <w:color w:val="000000" w:themeColor="text1"/>
          <w:szCs w:val="18"/>
          <w:lang w:val="en-US" w:eastAsia="en-US" w:bidi="ar-SA"/>
        </w:rPr>
        <w:t>fn</w:t>
      </w:r>
      <w:proofErr w:type="spellEnd"/>
      <w:r w:rsidRPr="009B5B13">
        <w:rPr>
          <w:rFonts w:eastAsia="Times New Roman"/>
          <w:b/>
          <w:bCs/>
          <w:color w:val="000000" w:themeColor="text1"/>
          <w:szCs w:val="18"/>
          <w:lang w:val="en-US" w:eastAsia="en-US" w:bidi="ar-SA"/>
        </w:rPr>
        <w:t>(</w:t>
      </w:r>
      <w:proofErr w:type="gramEnd"/>
    </w:p>
    <w:p w14:paraId="7EE51643" w14:textId="77777777" w:rsidR="00CB06A2" w:rsidRPr="009B5B13" w:rsidRDefault="00CB06A2" w:rsidP="00CB06A2">
      <w:pPr>
        <w:spacing w:after="0"/>
        <w:ind w:left="144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sai_tam_obj</w:t>
      </w:r>
      <w:proofErr w:type="spellEnd"/>
      <w:r w:rsidRPr="009B5B13">
        <w:rPr>
          <w:rFonts w:eastAsia="Times New Roman"/>
          <w:bCs/>
          <w:color w:val="000000" w:themeColor="text1"/>
          <w:szCs w:val="18"/>
          <w:lang w:val="en-US" w:eastAsia="en-US" w:bidi="ar-SA"/>
        </w:rPr>
        <w:t>,</w:t>
      </w:r>
    </w:p>
    <w:p w14:paraId="35940EE9" w14:textId="77777777" w:rsidR="00CB06A2" w:rsidRPr="009B5B13" w:rsidRDefault="00CB06A2" w:rsidP="00CB06A2">
      <w:pPr>
        <w:spacing w:after="0"/>
        <w:ind w:left="144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switch_id</w:t>
      </w:r>
      <w:proofErr w:type="spellEnd"/>
      <w:r w:rsidRPr="009B5B13">
        <w:rPr>
          <w:rFonts w:eastAsia="Times New Roman"/>
          <w:bCs/>
          <w:color w:val="000000" w:themeColor="text1"/>
          <w:szCs w:val="18"/>
          <w:lang w:val="en-US" w:eastAsia="en-US" w:bidi="ar-SA"/>
        </w:rPr>
        <w:t>,</w:t>
      </w:r>
    </w:p>
    <w:p w14:paraId="0C0CE32E" w14:textId="77777777" w:rsidR="00CB06A2" w:rsidRDefault="00CB06A2" w:rsidP="00CB06A2">
      <w:pPr>
        <w:spacing w:after="0"/>
        <w:ind w:left="1440"/>
        <w:rPr>
          <w:rFonts w:eastAsia="Times New Roman"/>
          <w:bCs/>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attr_count</w:t>
      </w:r>
      <w:proofErr w:type="spellEnd"/>
      <w:r>
        <w:rPr>
          <w:rFonts w:eastAsia="Times New Roman"/>
          <w:bCs/>
          <w:color w:val="000000" w:themeColor="text1"/>
          <w:szCs w:val="18"/>
          <w:lang w:val="en-US" w:eastAsia="en-US" w:bidi="ar-SA"/>
        </w:rPr>
        <w:t>,</w:t>
      </w:r>
    </w:p>
    <w:p w14:paraId="657409B7" w14:textId="77777777" w:rsidR="00CB06A2" w:rsidRDefault="00CB06A2" w:rsidP="00CB06A2">
      <w:pPr>
        <w:spacing w:after="0"/>
        <w:ind w:left="1440"/>
        <w:rPr>
          <w:rFonts w:eastAsia="Times New Roman"/>
          <w:bCs/>
          <w:color w:val="000000" w:themeColor="text1"/>
          <w:szCs w:val="18"/>
          <w:lang w:val="en-US" w:eastAsia="en-US" w:bidi="ar-SA"/>
        </w:rPr>
      </w:pPr>
      <w:proofErr w:type="spellStart"/>
      <w:r>
        <w:rPr>
          <w:rFonts w:eastAsia="Times New Roman"/>
          <w:bCs/>
          <w:color w:val="000000" w:themeColor="text1"/>
          <w:szCs w:val="18"/>
          <w:lang w:val="en-US" w:eastAsia="en-US" w:bidi="ar-SA"/>
        </w:rPr>
        <w:t>sai_attr_list</w:t>
      </w:r>
      <w:proofErr w:type="spellEnd"/>
      <w:r>
        <w:rPr>
          <w:rFonts w:eastAsia="Times New Roman"/>
          <w:bCs/>
          <w:color w:val="000000" w:themeColor="text1"/>
          <w:szCs w:val="18"/>
          <w:lang w:val="en-US" w:eastAsia="en-US" w:bidi="ar-SA"/>
        </w:rPr>
        <w:t>);</w:t>
      </w:r>
    </w:p>
    <w:p w14:paraId="2FA59F8D" w14:textId="77777777" w:rsidR="00CB06A2" w:rsidRDefault="00CB06A2" w:rsidP="00CB06A2">
      <w:pPr>
        <w:pStyle w:val="NormalWeb"/>
        <w:rPr>
          <w:ins w:id="263" w:author="Mickey  Spiegel" w:date="2019-04-17T20:49:00Z"/>
          <w:lang w:val="en-IN"/>
        </w:rPr>
      </w:pPr>
    </w:p>
    <w:p w14:paraId="5E05EE7F" w14:textId="514C542A" w:rsidR="00E13A60" w:rsidRDefault="00E13A60" w:rsidP="00E27C5F">
      <w:pPr>
        <w:rPr>
          <w:ins w:id="264" w:author="Mickey  Spiegel" w:date="2019-04-17T20:53:00Z"/>
        </w:rPr>
      </w:pPr>
      <w:ins w:id="265" w:author="Mickey  Spiegel" w:date="2019-04-17T20:49:00Z">
        <w:r>
          <w:t xml:space="preserve">Alternatively, it is </w:t>
        </w:r>
      </w:ins>
      <w:ins w:id="266" w:author="Mickey  Spiegel" w:date="2019-04-17T20:51:00Z">
        <w:r>
          <w:t xml:space="preserve">also </w:t>
        </w:r>
      </w:ins>
      <w:ins w:id="267" w:author="Mickey  Spiegel" w:date="2019-04-17T20:49:00Z">
        <w:r>
          <w:t xml:space="preserve">possible to create </w:t>
        </w:r>
      </w:ins>
      <w:ins w:id="268" w:author="Mickey  Spiegel" w:date="2019-04-17T20:52:00Z">
        <w:r>
          <w:t xml:space="preserve">an INT session using </w:t>
        </w:r>
      </w:ins>
      <w:ins w:id="269" w:author="Mickey  Spiegel" w:date="2019-04-17T21:26:00Z">
        <w:r w:rsidR="00587348">
          <w:t xml:space="preserve">a new </w:t>
        </w:r>
        <w:r w:rsidR="00587348">
          <w:rPr>
            <w:rFonts w:eastAsia="Times New Roman"/>
            <w:bCs/>
            <w:color w:val="000000" w:themeColor="text1"/>
            <w:szCs w:val="18"/>
            <w:lang w:eastAsia="en-US" w:bidi="ar-SA"/>
          </w:rPr>
          <w:t>ACL action of type “SAI_ACL_ACTION_TYPE_TAM_INT</w:t>
        </w:r>
      </w:ins>
      <w:ins w:id="270" w:author="Mickey  Spiegel" w:date="2019-05-02T13:23:00Z">
        <w:r w:rsidR="00E37640">
          <w:rPr>
            <w:rFonts w:eastAsia="Times New Roman"/>
            <w:bCs/>
            <w:color w:val="000000" w:themeColor="text1"/>
            <w:szCs w:val="18"/>
            <w:lang w:eastAsia="en-US" w:bidi="ar-SA"/>
          </w:rPr>
          <w:t>_OBJECT</w:t>
        </w:r>
      </w:ins>
      <w:ins w:id="271" w:author="Mickey  Spiegel" w:date="2019-04-17T21:26:00Z">
        <w:r w:rsidR="00587348">
          <w:rPr>
            <w:rFonts w:eastAsia="Times New Roman"/>
            <w:bCs/>
            <w:color w:val="000000" w:themeColor="text1"/>
            <w:szCs w:val="18"/>
            <w:lang w:eastAsia="en-US" w:bidi="ar-SA"/>
          </w:rPr>
          <w:t xml:space="preserve">” </w:t>
        </w:r>
      </w:ins>
      <w:ins w:id="272" w:author="Mickey  Spiegel" w:date="2019-04-17T20:52:00Z">
        <w:r w:rsidR="00587348">
          <w:t>that</w:t>
        </w:r>
        <w:r>
          <w:t xml:space="preserve"> </w:t>
        </w:r>
      </w:ins>
      <w:ins w:id="273" w:author="Mickey  Spiegel" w:date="2019-04-17T21:27:00Z">
        <w:r w:rsidR="00587348">
          <w:t xml:space="preserve">binds </w:t>
        </w:r>
      </w:ins>
      <w:ins w:id="274" w:author="Mickey  Spiegel" w:date="2019-04-17T20:53:00Z">
        <w:r w:rsidR="00587348">
          <w:t>a</w:t>
        </w:r>
        <w:r>
          <w:t xml:space="preserve"> TAM INT object, following similar steps to the flow above, but in a different order with a few differences:</w:t>
        </w:r>
      </w:ins>
    </w:p>
    <w:p w14:paraId="7476AFFC" w14:textId="4FD827CE" w:rsidR="005650E0" w:rsidRDefault="005650E0" w:rsidP="005650E0">
      <w:pPr>
        <w:spacing w:after="0"/>
        <w:ind w:left="230"/>
        <w:rPr>
          <w:ins w:id="275" w:author="Mickey  Spiegel" w:date="2019-04-17T20:55:00Z"/>
          <w:rFonts w:eastAsia="Times New Roman"/>
          <w:b/>
          <w:bCs/>
          <w:color w:val="000000" w:themeColor="text1"/>
          <w:szCs w:val="18"/>
          <w:lang w:eastAsia="en-US" w:bidi="ar-SA"/>
        </w:rPr>
      </w:pPr>
      <w:ins w:id="276" w:author="Mickey  Spiegel" w:date="2019-04-17T20:55:00Z">
        <w:r w:rsidRPr="004733B7">
          <w:rPr>
            <w:rFonts w:eastAsia="Times New Roman"/>
            <w:b/>
            <w:bCs/>
            <w:color w:val="000000" w:themeColor="text1"/>
            <w:szCs w:val="18"/>
            <w:lang w:eastAsia="en-US" w:bidi="ar-SA"/>
          </w:rPr>
          <w:t xml:space="preserve">Step </w:t>
        </w:r>
        <w:r>
          <w:rPr>
            <w:rFonts w:eastAsia="Times New Roman"/>
            <w:b/>
            <w:bCs/>
            <w:color w:val="000000" w:themeColor="text1"/>
            <w:szCs w:val="18"/>
            <w:lang w:eastAsia="en-US" w:bidi="ar-SA"/>
          </w:rPr>
          <w:t>B1</w:t>
        </w:r>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 xml:space="preserve">report object (same as Step </w:t>
        </w:r>
      </w:ins>
      <w:ins w:id="277" w:author="Mickey  Spiegel" w:date="2019-04-17T20:56:00Z">
        <w:r>
          <w:rPr>
            <w:rFonts w:eastAsia="Times New Roman"/>
            <w:b/>
            <w:bCs/>
            <w:color w:val="000000" w:themeColor="text1"/>
            <w:szCs w:val="18"/>
            <w:lang w:eastAsia="en-US" w:bidi="ar-SA"/>
          </w:rPr>
          <w:t>A</w:t>
        </w:r>
      </w:ins>
      <w:ins w:id="278" w:author="Mickey  Spiegel" w:date="2019-04-17T20:55:00Z">
        <w:r>
          <w:rPr>
            <w:rFonts w:eastAsia="Times New Roman"/>
            <w:b/>
            <w:bCs/>
            <w:color w:val="000000" w:themeColor="text1"/>
            <w:szCs w:val="18"/>
            <w:lang w:eastAsia="en-US" w:bidi="ar-SA"/>
          </w:rPr>
          <w:t>2 above)</w:t>
        </w:r>
      </w:ins>
    </w:p>
    <w:p w14:paraId="084A460B" w14:textId="77777777" w:rsidR="005650E0" w:rsidRPr="009B5B13" w:rsidRDefault="005650E0" w:rsidP="005650E0">
      <w:pPr>
        <w:spacing w:after="0"/>
        <w:ind w:left="720"/>
        <w:rPr>
          <w:ins w:id="279" w:author="Mickey  Spiegel" w:date="2019-04-17T20:55:00Z"/>
          <w:rFonts w:eastAsia="Times New Roman"/>
          <w:color w:val="000000" w:themeColor="text1"/>
          <w:szCs w:val="18"/>
          <w:lang w:val="en-US" w:eastAsia="en-US" w:bidi="ar-SA"/>
        </w:rPr>
      </w:pPr>
      <w:proofErr w:type="spellStart"/>
      <w:ins w:id="280" w:author="Mickey  Spiegel" w:date="2019-04-17T20:55: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0].id = SAI_TAM_REPORT_ATTR_TYPE;</w:t>
        </w:r>
      </w:ins>
    </w:p>
    <w:p w14:paraId="246DD243" w14:textId="3DA80B79" w:rsidR="005650E0" w:rsidRPr="009B5B13" w:rsidRDefault="005650E0" w:rsidP="005650E0">
      <w:pPr>
        <w:spacing w:after="0"/>
        <w:ind w:left="720"/>
        <w:rPr>
          <w:ins w:id="281" w:author="Mickey  Spiegel" w:date="2019-04-17T20:55:00Z"/>
          <w:rFonts w:eastAsia="Times New Roman"/>
          <w:color w:val="000000" w:themeColor="text1"/>
          <w:szCs w:val="18"/>
          <w:lang w:val="en-US" w:eastAsia="en-US" w:bidi="ar-SA"/>
        </w:rPr>
      </w:pPr>
      <w:proofErr w:type="spellStart"/>
      <w:ins w:id="282" w:author="Mickey  Spiegel" w:date="2019-04-17T20:55: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0].value.s32 = </w:t>
        </w:r>
        <w:r w:rsidRPr="009B5B13">
          <w:rPr>
            <w:rFonts w:eastAsia="Times New Roman"/>
            <w:bCs/>
            <w:color w:val="000000" w:themeColor="text1"/>
            <w:szCs w:val="18"/>
            <w:lang w:eastAsia="en-US" w:bidi="ar-SA"/>
          </w:rPr>
          <w:t>SAI_TAM_REPORT_TYPE_</w:t>
        </w:r>
      </w:ins>
      <w:ins w:id="283" w:author="Mickey  Spiegel" w:date="2019-04-17T20:57:00Z">
        <w:r>
          <w:rPr>
            <w:rFonts w:eastAsia="Times New Roman"/>
            <w:bCs/>
            <w:color w:val="000000" w:themeColor="text1"/>
            <w:szCs w:val="18"/>
            <w:lang w:eastAsia="en-US" w:bidi="ar-SA"/>
          </w:rPr>
          <w:t>IPFIX</w:t>
        </w:r>
      </w:ins>
    </w:p>
    <w:p w14:paraId="24282C02" w14:textId="77777777" w:rsidR="005650E0" w:rsidRPr="009B5B13" w:rsidRDefault="005650E0" w:rsidP="005650E0">
      <w:pPr>
        <w:spacing w:after="0"/>
        <w:ind w:left="720"/>
        <w:rPr>
          <w:ins w:id="284" w:author="Mickey  Spiegel" w:date="2019-04-17T20:55:00Z"/>
          <w:rFonts w:eastAsia="Times New Roman"/>
          <w:color w:val="000000" w:themeColor="text1"/>
          <w:szCs w:val="18"/>
          <w:lang w:val="en-US" w:eastAsia="en-US" w:bidi="ar-SA"/>
        </w:rPr>
      </w:pPr>
      <w:ins w:id="285" w:author="Mickey  Spiegel" w:date="2019-04-17T20:55:00Z">
        <w:r w:rsidRPr="009B5B13">
          <w:rPr>
            <w:rFonts w:eastAsia="Times New Roman"/>
            <w:color w:val="000000" w:themeColor="text1"/>
            <w:szCs w:val="18"/>
            <w:lang w:eastAsia="en-US" w:bidi="ar-SA"/>
          </w:rPr>
          <w:t>  </w:t>
        </w:r>
      </w:ins>
    </w:p>
    <w:p w14:paraId="342D1022" w14:textId="77777777" w:rsidR="005650E0" w:rsidRPr="009B5B13" w:rsidRDefault="005650E0" w:rsidP="005650E0">
      <w:pPr>
        <w:spacing w:after="0"/>
        <w:ind w:left="720"/>
        <w:rPr>
          <w:ins w:id="286" w:author="Mickey  Spiegel" w:date="2019-04-17T20:55:00Z"/>
          <w:rFonts w:eastAsia="Times New Roman"/>
          <w:color w:val="000000" w:themeColor="text1"/>
          <w:szCs w:val="18"/>
          <w:lang w:val="en-US" w:eastAsia="en-US" w:bidi="ar-SA"/>
        </w:rPr>
      </w:pPr>
      <w:proofErr w:type="spellStart"/>
      <w:ins w:id="287" w:author="Mickey  Spiegel" w:date="2019-04-17T20:55:00Z">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ins>
    </w:p>
    <w:p w14:paraId="3FD0C62A" w14:textId="77777777" w:rsidR="005650E0" w:rsidRPr="009B5B13" w:rsidRDefault="005650E0" w:rsidP="005650E0">
      <w:pPr>
        <w:spacing w:after="0"/>
        <w:ind w:left="720"/>
        <w:rPr>
          <w:ins w:id="288" w:author="Mickey  Spiegel" w:date="2019-04-17T20:55:00Z"/>
          <w:rFonts w:eastAsia="Times New Roman"/>
          <w:color w:val="000000" w:themeColor="text1"/>
          <w:szCs w:val="18"/>
          <w:lang w:val="en-US" w:eastAsia="en-US" w:bidi="ar-SA"/>
        </w:rPr>
      </w:pPr>
      <w:proofErr w:type="spellStart"/>
      <w:ins w:id="289" w:author="Mickey  Spiegel" w:date="2019-04-17T20:55:00Z">
        <w:r w:rsidRPr="009B5B13">
          <w:rPr>
            <w:rFonts w:eastAsia="Times New Roman"/>
            <w:b/>
            <w:bCs/>
            <w:color w:val="000000" w:themeColor="text1"/>
            <w:szCs w:val="18"/>
            <w:lang w:val="en-US" w:eastAsia="en-US" w:bidi="ar-SA"/>
          </w:rPr>
          <w:t>sai_create_tam_report_</w:t>
        </w:r>
        <w:proofErr w:type="gramStart"/>
        <w:r w:rsidRPr="009B5B13">
          <w:rPr>
            <w:rFonts w:eastAsia="Times New Roman"/>
            <w:b/>
            <w:bCs/>
            <w:color w:val="000000" w:themeColor="text1"/>
            <w:szCs w:val="18"/>
            <w:lang w:val="en-US" w:eastAsia="en-US" w:bidi="ar-SA"/>
          </w:rPr>
          <w:t>fn</w:t>
        </w:r>
        <w:proofErr w:type="spellEnd"/>
        <w:r w:rsidRPr="009B5B13">
          <w:rPr>
            <w:rFonts w:eastAsia="Times New Roman"/>
            <w:color w:val="000000" w:themeColor="text1"/>
            <w:szCs w:val="18"/>
            <w:lang w:val="en-US" w:eastAsia="en-US" w:bidi="ar-SA"/>
          </w:rPr>
          <w:t>(</w:t>
        </w:r>
        <w:proofErr w:type="gramEnd"/>
      </w:ins>
    </w:p>
    <w:p w14:paraId="474EFC9E" w14:textId="77777777" w:rsidR="005650E0" w:rsidRPr="009B5B13" w:rsidRDefault="005650E0" w:rsidP="005650E0">
      <w:pPr>
        <w:spacing w:after="0"/>
        <w:ind w:left="1440"/>
        <w:rPr>
          <w:ins w:id="290" w:author="Mickey  Spiegel" w:date="2019-04-17T20:55:00Z"/>
          <w:rFonts w:eastAsia="Times New Roman"/>
          <w:color w:val="000000" w:themeColor="text1"/>
          <w:szCs w:val="18"/>
          <w:lang w:val="en-US" w:eastAsia="en-US" w:bidi="ar-SA"/>
        </w:rPr>
      </w:pPr>
      <w:ins w:id="291" w:author="Mickey  Spiegel" w:date="2019-04-17T20:55:00Z">
        <w:r w:rsidRPr="009B5B13">
          <w:rPr>
            <w:rFonts w:eastAsia="Times New Roman"/>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sai_tam_report_obj</w:t>
        </w:r>
        <w:proofErr w:type="spellEnd"/>
        <w:r w:rsidRPr="009B5B13">
          <w:rPr>
            <w:rFonts w:eastAsia="Times New Roman"/>
            <w:color w:val="000000" w:themeColor="text1"/>
            <w:szCs w:val="18"/>
            <w:lang w:val="en-US" w:eastAsia="en-US" w:bidi="ar-SA"/>
          </w:rPr>
          <w:t>,</w:t>
        </w:r>
      </w:ins>
    </w:p>
    <w:p w14:paraId="3C3E1E8D" w14:textId="77777777" w:rsidR="005650E0" w:rsidRPr="009B5B13" w:rsidRDefault="005650E0" w:rsidP="005650E0">
      <w:pPr>
        <w:spacing w:after="0"/>
        <w:ind w:left="1440"/>
        <w:rPr>
          <w:ins w:id="292" w:author="Mickey  Spiegel" w:date="2019-04-17T20:55:00Z"/>
          <w:rFonts w:eastAsia="Times New Roman"/>
          <w:color w:val="000000" w:themeColor="text1"/>
          <w:szCs w:val="18"/>
          <w:lang w:val="en-US" w:eastAsia="en-US" w:bidi="ar-SA"/>
        </w:rPr>
      </w:pPr>
      <w:proofErr w:type="spellStart"/>
      <w:ins w:id="293" w:author="Mickey  Spiegel" w:date="2019-04-17T20:55:00Z">
        <w:r w:rsidRPr="009B5B13">
          <w:rPr>
            <w:rFonts w:eastAsia="Times New Roman"/>
            <w:color w:val="000000" w:themeColor="text1"/>
            <w:szCs w:val="18"/>
            <w:lang w:val="en-US" w:eastAsia="en-US" w:bidi="ar-SA"/>
          </w:rPr>
          <w:t>switch_id</w:t>
        </w:r>
        <w:proofErr w:type="spellEnd"/>
        <w:r w:rsidRPr="009B5B13">
          <w:rPr>
            <w:rFonts w:eastAsia="Times New Roman"/>
            <w:color w:val="000000" w:themeColor="text1"/>
            <w:szCs w:val="18"/>
            <w:lang w:val="en-US" w:eastAsia="en-US" w:bidi="ar-SA"/>
          </w:rPr>
          <w:t>,</w:t>
        </w:r>
      </w:ins>
    </w:p>
    <w:p w14:paraId="3626E94E" w14:textId="77777777" w:rsidR="005650E0" w:rsidRPr="009B5B13" w:rsidRDefault="005650E0" w:rsidP="005650E0">
      <w:pPr>
        <w:spacing w:after="0"/>
        <w:ind w:left="1440"/>
        <w:rPr>
          <w:ins w:id="294" w:author="Mickey  Spiegel" w:date="2019-04-17T20:55:00Z"/>
          <w:rFonts w:eastAsia="Times New Roman"/>
          <w:color w:val="000000" w:themeColor="text1"/>
          <w:szCs w:val="18"/>
          <w:lang w:val="en-US" w:eastAsia="en-US" w:bidi="ar-SA"/>
        </w:rPr>
      </w:pPr>
      <w:proofErr w:type="spellStart"/>
      <w:ins w:id="295" w:author="Mickey  Spiegel" w:date="2019-04-17T20:55:00Z">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w:t>
        </w:r>
      </w:ins>
    </w:p>
    <w:p w14:paraId="0DD12643" w14:textId="77777777" w:rsidR="005650E0" w:rsidRPr="009B5B13" w:rsidRDefault="005650E0" w:rsidP="005650E0">
      <w:pPr>
        <w:spacing w:after="0"/>
        <w:ind w:left="1440"/>
        <w:rPr>
          <w:ins w:id="296" w:author="Mickey  Spiegel" w:date="2019-04-17T20:55:00Z"/>
          <w:rFonts w:eastAsia="Times New Roman"/>
          <w:color w:val="000000" w:themeColor="text1"/>
          <w:szCs w:val="18"/>
          <w:lang w:val="en-US" w:eastAsia="en-US" w:bidi="ar-SA"/>
        </w:rPr>
      </w:pPr>
      <w:proofErr w:type="spellStart"/>
      <w:ins w:id="297" w:author="Mickey  Spiegel" w:date="2019-04-17T20:55: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ins>
    </w:p>
    <w:p w14:paraId="2BB59269" w14:textId="77777777" w:rsidR="005650E0" w:rsidRDefault="005650E0" w:rsidP="005650E0">
      <w:pPr>
        <w:spacing w:after="0"/>
        <w:ind w:left="230"/>
        <w:rPr>
          <w:ins w:id="298" w:author="Mickey  Spiegel" w:date="2019-04-17T20:55:00Z"/>
          <w:rFonts w:eastAsia="Times New Roman"/>
          <w:color w:val="000000" w:themeColor="text1"/>
          <w:szCs w:val="18"/>
          <w:lang w:eastAsia="en-US" w:bidi="ar-SA"/>
        </w:rPr>
      </w:pPr>
    </w:p>
    <w:p w14:paraId="6FBE9737" w14:textId="327BEB9E" w:rsidR="005650E0" w:rsidRPr="00CB49BF" w:rsidRDefault="005650E0" w:rsidP="005650E0">
      <w:pPr>
        <w:spacing w:after="0"/>
        <w:ind w:left="288"/>
        <w:rPr>
          <w:ins w:id="299" w:author="Mickey  Spiegel" w:date="2019-04-17T20:55:00Z"/>
          <w:b/>
        </w:rPr>
      </w:pPr>
      <w:ins w:id="300" w:author="Mickey  Spiegel" w:date="2019-04-17T20:55:00Z">
        <w:r w:rsidRPr="00CB49BF">
          <w:rPr>
            <w:b/>
            <w:lang w:eastAsia="en-US" w:bidi="ar-SA"/>
          </w:rPr>
          <w:t xml:space="preserve">Step </w:t>
        </w:r>
        <w:r>
          <w:rPr>
            <w:b/>
            <w:lang w:eastAsia="en-US" w:bidi="ar-SA"/>
          </w:rPr>
          <w:t>B2</w:t>
        </w:r>
        <w:r w:rsidRPr="00CB49BF">
          <w:rPr>
            <w:b/>
            <w:lang w:eastAsia="en-US" w:bidi="ar-SA"/>
          </w:rPr>
          <w:t>: Create a transport object</w:t>
        </w:r>
      </w:ins>
      <w:ins w:id="301" w:author="Mickey  Spiegel" w:date="2019-04-17T20:56:00Z">
        <w:r>
          <w:rPr>
            <w:b/>
            <w:lang w:eastAsia="en-US" w:bidi="ar-SA"/>
          </w:rPr>
          <w:t xml:space="preserve"> (same as Step A</w:t>
        </w:r>
      </w:ins>
      <w:ins w:id="302" w:author="Mickey  Spiegel" w:date="2019-04-17T20:57:00Z">
        <w:r>
          <w:rPr>
            <w:b/>
            <w:lang w:eastAsia="en-US" w:bidi="ar-SA"/>
          </w:rPr>
          <w:t>3 above)</w:t>
        </w:r>
      </w:ins>
    </w:p>
    <w:p w14:paraId="7DBC0759" w14:textId="77777777" w:rsidR="005650E0" w:rsidRPr="004733B7" w:rsidRDefault="005650E0" w:rsidP="005650E0">
      <w:pPr>
        <w:spacing w:after="0"/>
        <w:ind w:left="720"/>
        <w:rPr>
          <w:ins w:id="303" w:author="Mickey  Spiegel" w:date="2019-04-17T20:55:00Z"/>
          <w:rFonts w:eastAsia="Times New Roman"/>
          <w:color w:val="000000" w:themeColor="text1"/>
          <w:szCs w:val="18"/>
          <w:lang w:val="en-US" w:eastAsia="en-US" w:bidi="ar-SA"/>
        </w:rPr>
      </w:pPr>
      <w:proofErr w:type="spellStart"/>
      <w:ins w:id="304"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[0].id = SAI_TAM_TRANSPORT_ATTR_TRANSPORT_TYPE; </w:t>
        </w:r>
      </w:ins>
    </w:p>
    <w:p w14:paraId="3172D09A" w14:textId="77777777" w:rsidR="005650E0" w:rsidRPr="004733B7" w:rsidRDefault="005650E0" w:rsidP="005650E0">
      <w:pPr>
        <w:spacing w:after="0"/>
        <w:ind w:left="720"/>
        <w:rPr>
          <w:ins w:id="305" w:author="Mickey  Spiegel" w:date="2019-04-17T20:55:00Z"/>
          <w:rFonts w:eastAsia="Times New Roman"/>
          <w:color w:val="000000" w:themeColor="text1"/>
          <w:szCs w:val="18"/>
          <w:lang w:val="en-US" w:eastAsia="en-US" w:bidi="ar-SA"/>
        </w:rPr>
      </w:pPr>
      <w:proofErr w:type="spellStart"/>
      <w:ins w:id="306"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[0].value.s32 = SAI_TAM_TRANSPORT_TYPE_UDP;</w:t>
        </w:r>
      </w:ins>
    </w:p>
    <w:p w14:paraId="1CB973BF" w14:textId="77777777" w:rsidR="005650E0" w:rsidRPr="004733B7" w:rsidRDefault="005650E0" w:rsidP="005650E0">
      <w:pPr>
        <w:spacing w:after="0"/>
        <w:ind w:left="720"/>
        <w:rPr>
          <w:ins w:id="307" w:author="Mickey  Spiegel" w:date="2019-04-17T20:55:00Z"/>
          <w:rFonts w:eastAsia="Times New Roman"/>
          <w:color w:val="000000" w:themeColor="text1"/>
          <w:szCs w:val="18"/>
          <w:lang w:val="en-US" w:eastAsia="en-US" w:bidi="ar-SA"/>
        </w:rPr>
      </w:pPr>
      <w:ins w:id="308" w:author="Mickey  Spiegel" w:date="2019-04-17T20:55:00Z">
        <w:r w:rsidRPr="004733B7">
          <w:rPr>
            <w:rFonts w:eastAsia="Times New Roman"/>
            <w:color w:val="000000" w:themeColor="text1"/>
            <w:szCs w:val="18"/>
            <w:lang w:eastAsia="en-US" w:bidi="ar-SA"/>
          </w:rPr>
          <w:t> </w:t>
        </w:r>
      </w:ins>
    </w:p>
    <w:p w14:paraId="119A2B06" w14:textId="77777777" w:rsidR="005650E0" w:rsidRPr="004733B7" w:rsidRDefault="005650E0" w:rsidP="005650E0">
      <w:pPr>
        <w:spacing w:after="0"/>
        <w:ind w:left="720"/>
        <w:rPr>
          <w:ins w:id="309" w:author="Mickey  Spiegel" w:date="2019-04-17T20:55:00Z"/>
          <w:rFonts w:eastAsia="Times New Roman"/>
          <w:color w:val="000000" w:themeColor="text1"/>
          <w:szCs w:val="18"/>
          <w:lang w:val="en-US" w:eastAsia="en-US" w:bidi="ar-SA"/>
        </w:rPr>
      </w:pPr>
      <w:proofErr w:type="spellStart"/>
      <w:ins w:id="310"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[1].id = SAI_TAM_TRANSPORT_ATTR_MTU</w:t>
        </w:r>
      </w:ins>
    </w:p>
    <w:p w14:paraId="62714757" w14:textId="77777777" w:rsidR="005650E0" w:rsidRPr="004733B7" w:rsidRDefault="005650E0" w:rsidP="005650E0">
      <w:pPr>
        <w:spacing w:after="0"/>
        <w:ind w:left="720"/>
        <w:rPr>
          <w:ins w:id="311" w:author="Mickey  Spiegel" w:date="2019-04-17T20:55:00Z"/>
          <w:rFonts w:eastAsia="Times New Roman"/>
          <w:color w:val="000000" w:themeColor="text1"/>
          <w:szCs w:val="18"/>
          <w:lang w:val="en-US" w:eastAsia="en-US" w:bidi="ar-SA"/>
        </w:rPr>
      </w:pPr>
      <w:proofErr w:type="spellStart"/>
      <w:ins w:id="312"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[1].value.</w:t>
        </w:r>
        <w:r>
          <w:rPr>
            <w:rFonts w:eastAsia="Times New Roman"/>
            <w:color w:val="000000" w:themeColor="text1"/>
            <w:szCs w:val="18"/>
            <w:lang w:eastAsia="en-US" w:bidi="ar-SA"/>
          </w:rPr>
          <w:t>u</w:t>
        </w:r>
        <w:r w:rsidRPr="004733B7">
          <w:rPr>
            <w:rFonts w:eastAsia="Times New Roman"/>
            <w:color w:val="000000" w:themeColor="text1"/>
            <w:szCs w:val="18"/>
            <w:lang w:eastAsia="en-US" w:bidi="ar-SA"/>
          </w:rPr>
          <w:t>32 = 1500;</w:t>
        </w:r>
      </w:ins>
    </w:p>
    <w:p w14:paraId="2ECABD5B" w14:textId="77777777" w:rsidR="005650E0" w:rsidRPr="004733B7" w:rsidRDefault="005650E0" w:rsidP="005650E0">
      <w:pPr>
        <w:spacing w:after="0"/>
        <w:ind w:left="720"/>
        <w:rPr>
          <w:ins w:id="313" w:author="Mickey  Spiegel" w:date="2019-04-17T20:55:00Z"/>
          <w:rFonts w:eastAsia="Times New Roman"/>
          <w:color w:val="000000" w:themeColor="text1"/>
          <w:szCs w:val="18"/>
          <w:lang w:val="en-US" w:eastAsia="en-US" w:bidi="ar-SA"/>
        </w:rPr>
      </w:pPr>
      <w:ins w:id="314" w:author="Mickey  Spiegel" w:date="2019-04-17T20:55:00Z">
        <w:r w:rsidRPr="004733B7">
          <w:rPr>
            <w:rFonts w:eastAsia="Times New Roman"/>
            <w:color w:val="000000" w:themeColor="text1"/>
            <w:szCs w:val="18"/>
            <w:lang w:eastAsia="en-US" w:bidi="ar-SA"/>
          </w:rPr>
          <w:t>  </w:t>
        </w:r>
      </w:ins>
    </w:p>
    <w:p w14:paraId="32CF235A" w14:textId="77777777" w:rsidR="005650E0" w:rsidRPr="004733B7" w:rsidRDefault="005650E0" w:rsidP="005650E0">
      <w:pPr>
        <w:spacing w:after="0"/>
        <w:ind w:left="720"/>
        <w:rPr>
          <w:ins w:id="315" w:author="Mickey  Spiegel" w:date="2019-04-17T20:55:00Z"/>
          <w:rFonts w:eastAsia="Times New Roman"/>
          <w:color w:val="000000" w:themeColor="text1"/>
          <w:szCs w:val="18"/>
          <w:lang w:val="en-US" w:eastAsia="en-US" w:bidi="ar-SA"/>
        </w:rPr>
      </w:pPr>
      <w:proofErr w:type="spellStart"/>
      <w:ins w:id="316" w:author="Mickey  Spiegel" w:date="2019-04-17T20:55:00Z">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 xml:space="preserve"> = 2;</w:t>
        </w:r>
      </w:ins>
    </w:p>
    <w:p w14:paraId="4F8BFE9F" w14:textId="77777777" w:rsidR="005650E0" w:rsidRPr="004733B7" w:rsidRDefault="005650E0" w:rsidP="005650E0">
      <w:pPr>
        <w:spacing w:after="0"/>
        <w:ind w:left="720"/>
        <w:rPr>
          <w:ins w:id="317" w:author="Mickey  Spiegel" w:date="2019-04-17T20:55:00Z"/>
          <w:rFonts w:eastAsia="Times New Roman"/>
          <w:color w:val="000000" w:themeColor="text1"/>
          <w:szCs w:val="18"/>
          <w:lang w:val="en-US" w:eastAsia="en-US" w:bidi="ar-SA"/>
        </w:rPr>
      </w:pPr>
      <w:ins w:id="318" w:author="Mickey  Spiegel" w:date="2019-04-17T20:55:00Z">
        <w:r w:rsidRPr="004733B7">
          <w:rPr>
            <w:rFonts w:eastAsia="Times New Roman"/>
            <w:color w:val="000000" w:themeColor="text1"/>
            <w:szCs w:val="18"/>
            <w:lang w:eastAsia="en-US" w:bidi="ar-SA"/>
          </w:rPr>
          <w:t> </w:t>
        </w:r>
      </w:ins>
    </w:p>
    <w:p w14:paraId="48B40C2D" w14:textId="77777777" w:rsidR="005650E0" w:rsidRPr="004733B7" w:rsidRDefault="005650E0" w:rsidP="005650E0">
      <w:pPr>
        <w:spacing w:after="0"/>
        <w:ind w:left="720"/>
        <w:rPr>
          <w:ins w:id="319" w:author="Mickey  Spiegel" w:date="2019-04-17T20:55:00Z"/>
          <w:rFonts w:eastAsia="Times New Roman"/>
          <w:color w:val="000000" w:themeColor="text1"/>
          <w:szCs w:val="18"/>
          <w:lang w:val="en-US" w:eastAsia="en-US" w:bidi="ar-SA"/>
        </w:rPr>
      </w:pPr>
      <w:proofErr w:type="spellStart"/>
      <w:ins w:id="320" w:author="Mickey  Spiegel" w:date="2019-04-17T20:55:00Z">
        <w:r w:rsidRPr="004733B7">
          <w:rPr>
            <w:rFonts w:eastAsia="Times New Roman"/>
            <w:b/>
            <w:bCs/>
            <w:color w:val="000000" w:themeColor="text1"/>
            <w:szCs w:val="18"/>
            <w:lang w:eastAsia="en-US" w:bidi="ar-SA"/>
          </w:rPr>
          <w:t>sai_create_tam_transport_fn</w:t>
        </w:r>
        <w:proofErr w:type="spellEnd"/>
        <w:r w:rsidRPr="004733B7">
          <w:rPr>
            <w:rFonts w:eastAsia="Times New Roman"/>
            <w:color w:val="000000" w:themeColor="text1"/>
            <w:szCs w:val="18"/>
            <w:lang w:eastAsia="en-US" w:bidi="ar-SA"/>
          </w:rPr>
          <w:t>(</w:t>
        </w:r>
      </w:ins>
    </w:p>
    <w:p w14:paraId="3E440233" w14:textId="77777777" w:rsidR="005650E0" w:rsidRPr="004733B7" w:rsidRDefault="005650E0" w:rsidP="005650E0">
      <w:pPr>
        <w:spacing w:after="0"/>
        <w:ind w:left="1440"/>
        <w:rPr>
          <w:ins w:id="321" w:author="Mickey  Spiegel" w:date="2019-04-17T20:55:00Z"/>
          <w:rFonts w:eastAsia="Times New Roman"/>
          <w:color w:val="000000" w:themeColor="text1"/>
          <w:szCs w:val="18"/>
          <w:lang w:val="en-US" w:eastAsia="en-US" w:bidi="ar-SA"/>
        </w:rPr>
      </w:pPr>
      <w:ins w:id="322" w:author="Mickey  Spiegel" w:date="2019-04-17T20:55:00Z">
        <w:r w:rsidRPr="004733B7">
          <w:rPr>
            <w:rFonts w:eastAsia="Times New Roman"/>
            <w:color w:val="000000" w:themeColor="text1"/>
            <w:szCs w:val="18"/>
            <w:lang w:eastAsia="en-US" w:bidi="ar-SA"/>
          </w:rPr>
          <w:t>&amp;</w:t>
        </w:r>
        <w:proofErr w:type="spellStart"/>
        <w:r w:rsidRPr="004733B7">
          <w:rPr>
            <w:rFonts w:eastAsia="Times New Roman"/>
            <w:bCs/>
            <w:color w:val="000000" w:themeColor="text1"/>
            <w:szCs w:val="18"/>
            <w:lang w:eastAsia="en-US" w:bidi="ar-SA"/>
          </w:rPr>
          <w:t>sai_tam_transport_obj</w:t>
        </w:r>
        <w:proofErr w:type="spellEnd"/>
        <w:r w:rsidRPr="004733B7">
          <w:rPr>
            <w:rFonts w:eastAsia="Times New Roman"/>
            <w:color w:val="000000" w:themeColor="text1"/>
            <w:szCs w:val="18"/>
            <w:lang w:eastAsia="en-US" w:bidi="ar-SA"/>
          </w:rPr>
          <w:t>,</w:t>
        </w:r>
      </w:ins>
    </w:p>
    <w:p w14:paraId="52152EED" w14:textId="77777777" w:rsidR="005650E0" w:rsidRPr="004733B7" w:rsidRDefault="005650E0" w:rsidP="005650E0">
      <w:pPr>
        <w:spacing w:after="0"/>
        <w:ind w:left="1440"/>
        <w:rPr>
          <w:ins w:id="323" w:author="Mickey  Spiegel" w:date="2019-04-17T20:55:00Z"/>
          <w:rFonts w:eastAsia="Times New Roman"/>
          <w:color w:val="000000" w:themeColor="text1"/>
          <w:szCs w:val="18"/>
          <w:lang w:val="en-US" w:eastAsia="en-US" w:bidi="ar-SA"/>
        </w:rPr>
      </w:pPr>
      <w:proofErr w:type="spellStart"/>
      <w:ins w:id="324" w:author="Mickey  Spiegel" w:date="2019-04-17T20:55:00Z">
        <w:r w:rsidRPr="004733B7">
          <w:rPr>
            <w:rFonts w:eastAsia="Times New Roman"/>
            <w:color w:val="000000" w:themeColor="text1"/>
            <w:szCs w:val="18"/>
            <w:lang w:eastAsia="en-US" w:bidi="ar-SA"/>
          </w:rPr>
          <w:t>switch_id</w:t>
        </w:r>
        <w:proofErr w:type="spellEnd"/>
        <w:r w:rsidRPr="004733B7">
          <w:rPr>
            <w:rFonts w:eastAsia="Times New Roman"/>
            <w:color w:val="000000" w:themeColor="text1"/>
            <w:szCs w:val="18"/>
            <w:lang w:eastAsia="en-US" w:bidi="ar-SA"/>
          </w:rPr>
          <w:t>,</w:t>
        </w:r>
      </w:ins>
    </w:p>
    <w:p w14:paraId="11B6101E" w14:textId="77777777" w:rsidR="005650E0" w:rsidRPr="004733B7" w:rsidRDefault="005650E0" w:rsidP="005650E0">
      <w:pPr>
        <w:spacing w:after="0"/>
        <w:ind w:left="1440"/>
        <w:rPr>
          <w:ins w:id="325" w:author="Mickey  Spiegel" w:date="2019-04-17T20:55:00Z"/>
          <w:rFonts w:eastAsia="Times New Roman"/>
          <w:color w:val="000000" w:themeColor="text1"/>
          <w:szCs w:val="18"/>
          <w:lang w:val="en-US" w:eastAsia="en-US" w:bidi="ar-SA"/>
        </w:rPr>
      </w:pPr>
      <w:proofErr w:type="spellStart"/>
      <w:ins w:id="326" w:author="Mickey  Spiegel" w:date="2019-04-17T20:55:00Z">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w:t>
        </w:r>
      </w:ins>
    </w:p>
    <w:p w14:paraId="10951675" w14:textId="77777777" w:rsidR="005650E0" w:rsidRDefault="005650E0" w:rsidP="005650E0">
      <w:pPr>
        <w:spacing w:after="0"/>
        <w:ind w:left="1440"/>
        <w:rPr>
          <w:ins w:id="327" w:author="Mickey  Spiegel" w:date="2019-04-17T20:55:00Z"/>
          <w:rFonts w:eastAsia="Times New Roman"/>
          <w:color w:val="000000" w:themeColor="text1"/>
          <w:szCs w:val="18"/>
          <w:lang w:eastAsia="en-US" w:bidi="ar-SA"/>
        </w:rPr>
      </w:pPr>
      <w:proofErr w:type="spellStart"/>
      <w:ins w:id="328"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w:t>
        </w:r>
      </w:ins>
    </w:p>
    <w:p w14:paraId="428B4BE3" w14:textId="77777777" w:rsidR="005650E0" w:rsidRDefault="005650E0" w:rsidP="005650E0">
      <w:pPr>
        <w:spacing w:after="0"/>
        <w:ind w:left="230"/>
        <w:rPr>
          <w:ins w:id="329" w:author="Mickey  Spiegel" w:date="2019-04-17T20:55:00Z"/>
          <w:rFonts w:eastAsia="Times New Roman"/>
          <w:b/>
          <w:bCs/>
          <w:color w:val="000000" w:themeColor="text1"/>
          <w:szCs w:val="18"/>
          <w:lang w:eastAsia="en-US" w:bidi="ar-SA"/>
        </w:rPr>
      </w:pPr>
    </w:p>
    <w:p w14:paraId="74EB24F2" w14:textId="5E616483" w:rsidR="005650E0" w:rsidRDefault="005650E0" w:rsidP="005650E0">
      <w:pPr>
        <w:spacing w:after="0"/>
        <w:ind w:left="230"/>
        <w:rPr>
          <w:ins w:id="330" w:author="Mickey  Spiegel" w:date="2019-04-17T20:55:00Z"/>
          <w:rFonts w:eastAsia="Times New Roman"/>
          <w:b/>
          <w:bCs/>
          <w:color w:val="000000" w:themeColor="text1"/>
          <w:szCs w:val="18"/>
          <w:lang w:eastAsia="en-US" w:bidi="ar-SA"/>
        </w:rPr>
      </w:pPr>
      <w:ins w:id="331" w:author="Mickey  Spiegel" w:date="2019-04-17T20:55:00Z">
        <w:r w:rsidRPr="004733B7">
          <w:rPr>
            <w:rFonts w:eastAsia="Times New Roman"/>
            <w:b/>
            <w:bCs/>
            <w:color w:val="000000" w:themeColor="text1"/>
            <w:szCs w:val="18"/>
            <w:lang w:eastAsia="en-US" w:bidi="ar-SA"/>
          </w:rPr>
          <w:t xml:space="preserve">Step </w:t>
        </w:r>
        <w:r>
          <w:rPr>
            <w:rFonts w:eastAsia="Times New Roman"/>
            <w:b/>
            <w:bCs/>
            <w:color w:val="000000" w:themeColor="text1"/>
            <w:szCs w:val="18"/>
            <w:lang w:eastAsia="en-US" w:bidi="ar-SA"/>
          </w:rPr>
          <w:t>B3</w:t>
        </w:r>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collector object</w:t>
        </w:r>
      </w:ins>
      <w:ins w:id="332" w:author="Mickey  Spiegel" w:date="2019-04-17T20:57:00Z">
        <w:r>
          <w:rPr>
            <w:rFonts w:eastAsia="Times New Roman"/>
            <w:b/>
            <w:bCs/>
            <w:color w:val="000000" w:themeColor="text1"/>
            <w:szCs w:val="18"/>
            <w:lang w:eastAsia="en-US" w:bidi="ar-SA"/>
          </w:rPr>
          <w:t xml:space="preserve"> (same as Step A4 above)</w:t>
        </w:r>
      </w:ins>
    </w:p>
    <w:p w14:paraId="7BF53DD0" w14:textId="77777777" w:rsidR="005650E0" w:rsidRPr="004733B7" w:rsidRDefault="005650E0" w:rsidP="005650E0">
      <w:pPr>
        <w:spacing w:after="0"/>
        <w:ind w:left="720"/>
        <w:rPr>
          <w:ins w:id="333" w:author="Mickey  Spiegel" w:date="2019-04-17T20:55:00Z"/>
          <w:rFonts w:eastAsia="Times New Roman"/>
          <w:color w:val="000000" w:themeColor="text1"/>
          <w:szCs w:val="18"/>
          <w:lang w:val="en-US" w:eastAsia="en-US" w:bidi="ar-SA"/>
        </w:rPr>
      </w:pPr>
      <w:proofErr w:type="spellStart"/>
      <w:ins w:id="334" w:author="Mickey  Spiegel" w:date="2019-04-17T20:55:00Z">
        <w:r w:rsidRPr="004733B7">
          <w:rPr>
            <w:rFonts w:eastAsia="Times New Roman"/>
            <w:color w:val="000000" w:themeColor="text1"/>
            <w:szCs w:val="18"/>
            <w:lang w:eastAsia="en-US" w:bidi="ar-SA"/>
          </w:rPr>
          <w:lastRenderedPageBreak/>
          <w:t>sai_attr_list</w:t>
        </w:r>
        <w:proofErr w:type="spellEnd"/>
        <w:r w:rsidRPr="004733B7">
          <w:rPr>
            <w:rFonts w:eastAsia="Times New Roman"/>
            <w:color w:val="000000" w:themeColor="text1"/>
            <w:szCs w:val="18"/>
            <w:lang w:eastAsia="en-US" w:bidi="ar-SA"/>
          </w:rPr>
          <w:t>[0].id = SAI_TAM_COLLECTOR_ATTR_SRC_IP;</w:t>
        </w:r>
      </w:ins>
    </w:p>
    <w:p w14:paraId="0A5155F8" w14:textId="77777777" w:rsidR="005650E0" w:rsidRPr="004733B7" w:rsidRDefault="005650E0" w:rsidP="005650E0">
      <w:pPr>
        <w:spacing w:after="0"/>
        <w:ind w:left="720"/>
        <w:rPr>
          <w:ins w:id="335" w:author="Mickey  Spiegel" w:date="2019-04-17T20:55:00Z"/>
          <w:rFonts w:eastAsia="Times New Roman"/>
          <w:color w:val="000000" w:themeColor="text1"/>
          <w:szCs w:val="18"/>
          <w:lang w:val="en-US" w:eastAsia="en-US" w:bidi="ar-SA"/>
        </w:rPr>
      </w:pPr>
      <w:proofErr w:type="spellStart"/>
      <w:ins w:id="336"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w:t>
        </w:r>
        <w:proofErr w:type="spellStart"/>
        <w:r w:rsidRPr="004733B7">
          <w:rPr>
            <w:rFonts w:eastAsia="Times New Roman"/>
            <w:color w:val="000000" w:themeColor="text1"/>
            <w:szCs w:val="18"/>
            <w:lang w:eastAsia="en-US" w:bidi="ar-SA"/>
          </w:rPr>
          <w:t>value.ipaddr.addr_family</w:t>
        </w:r>
        <w:proofErr w:type="spellEnd"/>
        <w:r w:rsidRPr="004733B7">
          <w:rPr>
            <w:rFonts w:eastAsia="Times New Roman"/>
            <w:color w:val="000000" w:themeColor="text1"/>
            <w:szCs w:val="18"/>
            <w:lang w:eastAsia="en-US" w:bidi="ar-SA"/>
          </w:rPr>
          <w:t xml:space="preserve"> = SAI_IP_ADDR_FAMILY_IPV4;</w:t>
        </w:r>
      </w:ins>
    </w:p>
    <w:p w14:paraId="6D5BB2E1" w14:textId="77777777" w:rsidR="005650E0" w:rsidRPr="004733B7" w:rsidRDefault="005650E0" w:rsidP="005650E0">
      <w:pPr>
        <w:spacing w:after="0"/>
        <w:ind w:left="720"/>
        <w:rPr>
          <w:ins w:id="337" w:author="Mickey  Spiegel" w:date="2019-04-17T20:55:00Z"/>
          <w:rFonts w:eastAsia="Times New Roman"/>
          <w:color w:val="000000" w:themeColor="text1"/>
          <w:szCs w:val="18"/>
          <w:lang w:val="en-US" w:eastAsia="en-US" w:bidi="ar-SA"/>
        </w:rPr>
      </w:pPr>
      <w:proofErr w:type="spellStart"/>
      <w:ins w:id="338"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[0].value.ipaddr.ip4 = 0x0101010a; </w:t>
        </w:r>
      </w:ins>
    </w:p>
    <w:p w14:paraId="71EA4CE2" w14:textId="77777777" w:rsidR="005650E0" w:rsidRPr="004733B7" w:rsidRDefault="005650E0" w:rsidP="005650E0">
      <w:pPr>
        <w:spacing w:after="0"/>
        <w:ind w:left="720"/>
        <w:rPr>
          <w:ins w:id="339" w:author="Mickey  Spiegel" w:date="2019-04-17T20:55:00Z"/>
          <w:rFonts w:eastAsia="Times New Roman"/>
          <w:color w:val="000000" w:themeColor="text1"/>
          <w:szCs w:val="18"/>
          <w:lang w:val="en-US" w:eastAsia="en-US" w:bidi="ar-SA"/>
        </w:rPr>
      </w:pPr>
      <w:ins w:id="340" w:author="Mickey  Spiegel" w:date="2019-04-17T20:55:00Z">
        <w:r w:rsidRPr="004733B7">
          <w:rPr>
            <w:rFonts w:eastAsia="Times New Roman"/>
            <w:color w:val="000000" w:themeColor="text1"/>
            <w:szCs w:val="18"/>
            <w:lang w:eastAsia="en-US" w:bidi="ar-SA"/>
          </w:rPr>
          <w:t> </w:t>
        </w:r>
      </w:ins>
    </w:p>
    <w:p w14:paraId="449470B7" w14:textId="77777777" w:rsidR="005650E0" w:rsidRPr="004733B7" w:rsidRDefault="005650E0" w:rsidP="005650E0">
      <w:pPr>
        <w:spacing w:after="0"/>
        <w:ind w:left="720"/>
        <w:rPr>
          <w:ins w:id="341" w:author="Mickey  Spiegel" w:date="2019-04-17T20:55:00Z"/>
          <w:rFonts w:eastAsia="Times New Roman"/>
          <w:color w:val="000000" w:themeColor="text1"/>
          <w:szCs w:val="18"/>
          <w:lang w:val="en-US" w:eastAsia="en-US" w:bidi="ar-SA"/>
        </w:rPr>
      </w:pPr>
      <w:proofErr w:type="spellStart"/>
      <w:ins w:id="342"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[1].id = SAI_TAM_COLLECTOR_ATTR_DST_IP;</w:t>
        </w:r>
      </w:ins>
    </w:p>
    <w:p w14:paraId="0DB4E4A4" w14:textId="77777777" w:rsidR="005650E0" w:rsidRPr="004733B7" w:rsidRDefault="005650E0" w:rsidP="005650E0">
      <w:pPr>
        <w:spacing w:after="0"/>
        <w:ind w:left="720"/>
        <w:rPr>
          <w:ins w:id="343" w:author="Mickey  Spiegel" w:date="2019-04-17T20:55:00Z"/>
          <w:rFonts w:eastAsia="Times New Roman"/>
          <w:color w:val="000000" w:themeColor="text1"/>
          <w:szCs w:val="18"/>
          <w:lang w:val="en-US" w:eastAsia="en-US" w:bidi="ar-SA"/>
        </w:rPr>
      </w:pPr>
      <w:proofErr w:type="spellStart"/>
      <w:ins w:id="344"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w:t>
        </w:r>
        <w:proofErr w:type="spellStart"/>
        <w:r w:rsidRPr="004733B7">
          <w:rPr>
            <w:rFonts w:eastAsia="Times New Roman"/>
            <w:color w:val="000000" w:themeColor="text1"/>
            <w:szCs w:val="18"/>
            <w:lang w:eastAsia="en-US" w:bidi="ar-SA"/>
          </w:rPr>
          <w:t>value.ipaddr.addr_family</w:t>
        </w:r>
        <w:proofErr w:type="spellEnd"/>
        <w:r w:rsidRPr="004733B7">
          <w:rPr>
            <w:rFonts w:eastAsia="Times New Roman"/>
            <w:color w:val="000000" w:themeColor="text1"/>
            <w:szCs w:val="18"/>
            <w:lang w:eastAsia="en-US" w:bidi="ar-SA"/>
          </w:rPr>
          <w:t xml:space="preserve"> = SAI_IP_ADDR_FAMILY_IPV4;</w:t>
        </w:r>
      </w:ins>
    </w:p>
    <w:p w14:paraId="6FB417FB" w14:textId="77777777" w:rsidR="005650E0" w:rsidRPr="004733B7" w:rsidRDefault="005650E0" w:rsidP="005650E0">
      <w:pPr>
        <w:spacing w:after="0"/>
        <w:ind w:left="720"/>
        <w:rPr>
          <w:ins w:id="345" w:author="Mickey  Spiegel" w:date="2019-04-17T20:55:00Z"/>
          <w:rFonts w:eastAsia="Times New Roman"/>
          <w:color w:val="000000" w:themeColor="text1"/>
          <w:szCs w:val="18"/>
          <w:lang w:val="en-US" w:eastAsia="en-US" w:bidi="ar-SA"/>
        </w:rPr>
      </w:pPr>
      <w:proofErr w:type="spellStart"/>
      <w:ins w:id="346"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[1].value.ipaddr.ip4 = 0x0101010b;</w:t>
        </w:r>
      </w:ins>
    </w:p>
    <w:p w14:paraId="6B08DF0F" w14:textId="77777777" w:rsidR="005650E0" w:rsidRPr="004733B7" w:rsidRDefault="005650E0" w:rsidP="005650E0">
      <w:pPr>
        <w:spacing w:after="0"/>
        <w:ind w:left="720"/>
        <w:rPr>
          <w:ins w:id="347" w:author="Mickey  Spiegel" w:date="2019-04-17T20:55:00Z"/>
          <w:rFonts w:eastAsia="Times New Roman"/>
          <w:color w:val="000000" w:themeColor="text1"/>
          <w:szCs w:val="18"/>
          <w:lang w:val="en-US" w:eastAsia="en-US" w:bidi="ar-SA"/>
        </w:rPr>
      </w:pPr>
      <w:ins w:id="348" w:author="Mickey  Spiegel" w:date="2019-04-17T20:55:00Z">
        <w:r w:rsidRPr="004733B7">
          <w:rPr>
            <w:rFonts w:eastAsia="Times New Roman"/>
            <w:color w:val="000000" w:themeColor="text1"/>
            <w:szCs w:val="18"/>
            <w:lang w:eastAsia="en-US" w:bidi="ar-SA"/>
          </w:rPr>
          <w:t> </w:t>
        </w:r>
      </w:ins>
    </w:p>
    <w:p w14:paraId="55AD4BE5" w14:textId="03D22D85" w:rsidR="005650E0" w:rsidRPr="004733B7" w:rsidRDefault="0038208B" w:rsidP="005650E0">
      <w:pPr>
        <w:spacing w:after="0"/>
        <w:ind w:left="720"/>
        <w:rPr>
          <w:ins w:id="349" w:author="Mickey  Spiegel" w:date="2019-04-17T20:55:00Z"/>
          <w:rFonts w:eastAsia="Times New Roman"/>
          <w:b/>
          <w:bCs/>
          <w:color w:val="000000" w:themeColor="text1"/>
          <w:szCs w:val="18"/>
          <w:lang w:eastAsia="en-US" w:bidi="ar-SA"/>
        </w:rPr>
      </w:pPr>
      <w:proofErr w:type="spellStart"/>
      <w:ins w:id="350" w:author="Mickey  Spiegel" w:date="2019-04-17T20:55:00Z">
        <w:r>
          <w:rPr>
            <w:rFonts w:eastAsia="Times New Roman"/>
            <w:color w:val="000000" w:themeColor="text1"/>
            <w:szCs w:val="18"/>
            <w:lang w:eastAsia="en-US" w:bidi="ar-SA"/>
          </w:rPr>
          <w:t>sai_attr_list</w:t>
        </w:r>
        <w:proofErr w:type="spellEnd"/>
        <w:r>
          <w:rPr>
            <w:rFonts w:eastAsia="Times New Roman"/>
            <w:color w:val="000000" w:themeColor="text1"/>
            <w:szCs w:val="18"/>
            <w:lang w:eastAsia="en-US" w:bidi="ar-SA"/>
          </w:rPr>
          <w:t>[2</w:t>
        </w:r>
        <w:r w:rsidR="005650E0" w:rsidRPr="004733B7">
          <w:rPr>
            <w:rFonts w:eastAsia="Times New Roman"/>
            <w:color w:val="000000" w:themeColor="text1"/>
            <w:szCs w:val="18"/>
            <w:lang w:eastAsia="en-US" w:bidi="ar-SA"/>
          </w:rPr>
          <w:t>].id = </w:t>
        </w:r>
        <w:r w:rsidR="005650E0" w:rsidRPr="004733B7">
          <w:rPr>
            <w:rFonts w:eastAsia="Times New Roman"/>
            <w:bCs/>
            <w:color w:val="000000" w:themeColor="text1"/>
            <w:szCs w:val="18"/>
            <w:lang w:eastAsia="en-US" w:bidi="ar-SA"/>
          </w:rPr>
          <w:t>SAI_TAM_</w:t>
        </w:r>
      </w:ins>
      <w:ins w:id="351" w:author="Mickey  Spiegel" w:date="2019-05-01T16:25:00Z">
        <w:r>
          <w:rPr>
            <w:rFonts w:eastAsia="Times New Roman"/>
            <w:bCs/>
            <w:color w:val="000000" w:themeColor="text1"/>
            <w:szCs w:val="18"/>
            <w:lang w:eastAsia="en-US" w:bidi="ar-SA"/>
          </w:rPr>
          <w:t>COLLECTOR</w:t>
        </w:r>
      </w:ins>
      <w:ins w:id="352" w:author="Mickey  Spiegel" w:date="2019-04-17T20:55:00Z">
        <w:r w:rsidR="005650E0" w:rsidRPr="004733B7">
          <w:rPr>
            <w:rFonts w:eastAsia="Times New Roman"/>
            <w:bCs/>
            <w:color w:val="000000" w:themeColor="text1"/>
            <w:szCs w:val="18"/>
            <w:lang w:eastAsia="en-US" w:bidi="ar-SA"/>
          </w:rPr>
          <w:t>_ATTR_TRANSPORT</w:t>
        </w:r>
        <w:r w:rsidR="005650E0" w:rsidRPr="004733B7">
          <w:rPr>
            <w:rFonts w:eastAsia="Times New Roman"/>
            <w:color w:val="000000" w:themeColor="text1"/>
            <w:szCs w:val="18"/>
            <w:lang w:eastAsia="en-US" w:bidi="ar-SA"/>
          </w:rPr>
          <w:t>; </w:t>
        </w:r>
      </w:ins>
    </w:p>
    <w:p w14:paraId="74456DD9" w14:textId="0BA8B53E" w:rsidR="005650E0" w:rsidRPr="004733B7" w:rsidRDefault="0038208B" w:rsidP="005650E0">
      <w:pPr>
        <w:spacing w:after="0"/>
        <w:ind w:left="720"/>
        <w:rPr>
          <w:ins w:id="353" w:author="Mickey  Spiegel" w:date="2019-04-17T20:55:00Z"/>
          <w:rFonts w:eastAsia="Times New Roman"/>
          <w:color w:val="000000" w:themeColor="text1"/>
          <w:szCs w:val="18"/>
          <w:lang w:val="en-US" w:eastAsia="en-US" w:bidi="ar-SA"/>
        </w:rPr>
      </w:pPr>
      <w:proofErr w:type="spellStart"/>
      <w:ins w:id="354" w:author="Mickey  Spiegel" w:date="2019-04-17T20:55:00Z">
        <w:r>
          <w:rPr>
            <w:rFonts w:eastAsia="Times New Roman"/>
            <w:color w:val="000000" w:themeColor="text1"/>
            <w:szCs w:val="18"/>
            <w:lang w:eastAsia="en-US" w:bidi="ar-SA"/>
          </w:rPr>
          <w:t>sai_attr_list</w:t>
        </w:r>
        <w:proofErr w:type="spellEnd"/>
        <w:r>
          <w:rPr>
            <w:rFonts w:eastAsia="Times New Roman"/>
            <w:color w:val="000000" w:themeColor="text1"/>
            <w:szCs w:val="18"/>
            <w:lang w:eastAsia="en-US" w:bidi="ar-SA"/>
          </w:rPr>
          <w:t>[2</w:t>
        </w:r>
        <w:r w:rsidR="005650E0" w:rsidRPr="004733B7">
          <w:rPr>
            <w:rFonts w:eastAsia="Times New Roman"/>
            <w:color w:val="000000" w:themeColor="text1"/>
            <w:szCs w:val="18"/>
            <w:lang w:eastAsia="en-US" w:bidi="ar-SA"/>
          </w:rPr>
          <w:t>].</w:t>
        </w:r>
        <w:proofErr w:type="spellStart"/>
        <w:r w:rsidR="005650E0" w:rsidRPr="004733B7">
          <w:rPr>
            <w:rFonts w:eastAsia="Times New Roman"/>
            <w:color w:val="000000" w:themeColor="text1"/>
            <w:szCs w:val="18"/>
            <w:lang w:eastAsia="en-US" w:bidi="ar-SA"/>
          </w:rPr>
          <w:t>value.oid</w:t>
        </w:r>
        <w:proofErr w:type="spellEnd"/>
        <w:r w:rsidR="005650E0" w:rsidRPr="004733B7">
          <w:rPr>
            <w:rFonts w:eastAsia="Times New Roman"/>
            <w:color w:val="000000" w:themeColor="text1"/>
            <w:szCs w:val="18"/>
            <w:lang w:eastAsia="en-US" w:bidi="ar-SA"/>
          </w:rPr>
          <w:t xml:space="preserve"> = </w:t>
        </w:r>
        <w:proofErr w:type="spellStart"/>
        <w:r w:rsidR="005650E0" w:rsidRPr="004733B7">
          <w:rPr>
            <w:rFonts w:eastAsia="Times New Roman"/>
            <w:bCs/>
            <w:color w:val="000000" w:themeColor="text1"/>
            <w:szCs w:val="18"/>
            <w:lang w:eastAsia="en-US" w:bidi="ar-SA"/>
          </w:rPr>
          <w:t>sai_tam_transport_obj</w:t>
        </w:r>
        <w:proofErr w:type="spellEnd"/>
        <w:r w:rsidR="005650E0" w:rsidRPr="004733B7">
          <w:rPr>
            <w:rFonts w:eastAsia="Times New Roman"/>
            <w:color w:val="000000" w:themeColor="text1"/>
            <w:szCs w:val="18"/>
            <w:lang w:eastAsia="en-US" w:bidi="ar-SA"/>
          </w:rPr>
          <w:t>;</w:t>
        </w:r>
      </w:ins>
    </w:p>
    <w:p w14:paraId="26941FFC" w14:textId="77777777" w:rsidR="005650E0" w:rsidRPr="004733B7" w:rsidRDefault="005650E0" w:rsidP="005650E0">
      <w:pPr>
        <w:spacing w:after="0"/>
        <w:ind w:left="720"/>
        <w:rPr>
          <w:ins w:id="355" w:author="Mickey  Spiegel" w:date="2019-04-17T20:55:00Z"/>
          <w:rFonts w:eastAsia="Times New Roman"/>
          <w:color w:val="000000" w:themeColor="text1"/>
          <w:szCs w:val="18"/>
          <w:lang w:val="en-US" w:eastAsia="en-US" w:bidi="ar-SA"/>
        </w:rPr>
      </w:pPr>
      <w:ins w:id="356" w:author="Mickey  Spiegel" w:date="2019-04-17T20:55:00Z">
        <w:r w:rsidRPr="004733B7">
          <w:rPr>
            <w:rFonts w:eastAsia="Times New Roman"/>
            <w:color w:val="000000" w:themeColor="text1"/>
            <w:szCs w:val="18"/>
            <w:lang w:eastAsia="en-US" w:bidi="ar-SA"/>
          </w:rPr>
          <w:t> </w:t>
        </w:r>
      </w:ins>
    </w:p>
    <w:p w14:paraId="1B9BCDA8" w14:textId="6F15EDFC" w:rsidR="005650E0" w:rsidRPr="004733B7" w:rsidRDefault="005650E0" w:rsidP="005650E0">
      <w:pPr>
        <w:spacing w:after="0"/>
        <w:ind w:left="720"/>
        <w:rPr>
          <w:ins w:id="357" w:author="Mickey  Spiegel" w:date="2019-04-17T20:55:00Z"/>
          <w:rFonts w:eastAsia="Times New Roman"/>
          <w:color w:val="000000" w:themeColor="text1"/>
          <w:szCs w:val="18"/>
          <w:lang w:val="en-US" w:eastAsia="en-US" w:bidi="ar-SA"/>
        </w:rPr>
      </w:pPr>
      <w:proofErr w:type="spellStart"/>
      <w:ins w:id="358" w:author="Mickey  Spiegel" w:date="2019-04-17T20:55:00Z">
        <w:r>
          <w:rPr>
            <w:rFonts w:eastAsia="Times New Roman"/>
            <w:color w:val="000000" w:themeColor="text1"/>
            <w:szCs w:val="18"/>
            <w:lang w:eastAsia="en-US" w:bidi="ar-SA"/>
          </w:rPr>
          <w:t>attr_count</w:t>
        </w:r>
        <w:proofErr w:type="spellEnd"/>
        <w:r>
          <w:rPr>
            <w:rFonts w:eastAsia="Times New Roman"/>
            <w:color w:val="000000" w:themeColor="text1"/>
            <w:szCs w:val="18"/>
            <w:lang w:eastAsia="en-US" w:bidi="ar-SA"/>
          </w:rPr>
          <w:t xml:space="preserve"> = 3</w:t>
        </w:r>
        <w:r w:rsidRPr="004733B7">
          <w:rPr>
            <w:rFonts w:eastAsia="Times New Roman"/>
            <w:color w:val="000000" w:themeColor="text1"/>
            <w:szCs w:val="18"/>
            <w:lang w:eastAsia="en-US" w:bidi="ar-SA"/>
          </w:rPr>
          <w:t>;</w:t>
        </w:r>
      </w:ins>
    </w:p>
    <w:p w14:paraId="432D67F8" w14:textId="77777777" w:rsidR="005650E0" w:rsidRPr="004733B7" w:rsidRDefault="005650E0" w:rsidP="005650E0">
      <w:pPr>
        <w:spacing w:after="0"/>
        <w:ind w:left="720"/>
        <w:rPr>
          <w:ins w:id="359" w:author="Mickey  Spiegel" w:date="2019-04-17T20:55:00Z"/>
          <w:rFonts w:eastAsia="Times New Roman"/>
          <w:color w:val="000000" w:themeColor="text1"/>
          <w:szCs w:val="18"/>
          <w:lang w:val="en-US" w:eastAsia="en-US" w:bidi="ar-SA"/>
        </w:rPr>
      </w:pPr>
      <w:proofErr w:type="spellStart"/>
      <w:ins w:id="360" w:author="Mickey  Spiegel" w:date="2019-04-17T20:55:00Z">
        <w:r w:rsidRPr="004733B7">
          <w:rPr>
            <w:rFonts w:eastAsia="Times New Roman"/>
            <w:b/>
            <w:bCs/>
            <w:color w:val="000000" w:themeColor="text1"/>
            <w:szCs w:val="18"/>
            <w:lang w:eastAsia="en-US" w:bidi="ar-SA"/>
          </w:rPr>
          <w:t>sai_create_tam_collector_fn</w:t>
        </w:r>
        <w:proofErr w:type="spellEnd"/>
        <w:r w:rsidRPr="004733B7">
          <w:rPr>
            <w:rFonts w:eastAsia="Times New Roman"/>
            <w:color w:val="000000" w:themeColor="text1"/>
            <w:szCs w:val="18"/>
            <w:lang w:eastAsia="en-US" w:bidi="ar-SA"/>
          </w:rPr>
          <w:t>(</w:t>
        </w:r>
      </w:ins>
    </w:p>
    <w:p w14:paraId="3FFA68F0" w14:textId="77777777" w:rsidR="005650E0" w:rsidRPr="004733B7" w:rsidRDefault="005650E0" w:rsidP="005650E0">
      <w:pPr>
        <w:spacing w:after="0"/>
        <w:ind w:left="1440"/>
        <w:rPr>
          <w:ins w:id="361" w:author="Mickey  Spiegel" w:date="2019-04-17T20:55:00Z"/>
          <w:rFonts w:eastAsia="Times New Roman"/>
          <w:color w:val="000000" w:themeColor="text1"/>
          <w:szCs w:val="18"/>
          <w:lang w:val="en-US" w:eastAsia="en-US" w:bidi="ar-SA"/>
        </w:rPr>
      </w:pPr>
      <w:ins w:id="362" w:author="Mickey  Spiegel" w:date="2019-04-17T20:55:00Z">
        <w:r w:rsidRPr="004733B7">
          <w:rPr>
            <w:rFonts w:eastAsia="Times New Roman"/>
            <w:color w:val="000000" w:themeColor="text1"/>
            <w:szCs w:val="18"/>
            <w:lang w:eastAsia="en-US" w:bidi="ar-SA"/>
          </w:rPr>
          <w:t>&amp;</w:t>
        </w:r>
        <w:proofErr w:type="spellStart"/>
        <w:r w:rsidRPr="004733B7">
          <w:rPr>
            <w:rFonts w:eastAsia="Times New Roman"/>
            <w:bCs/>
            <w:color w:val="000000" w:themeColor="text1"/>
            <w:szCs w:val="18"/>
            <w:lang w:eastAsia="en-US" w:bidi="ar-SA"/>
          </w:rPr>
          <w:t>sai_tam_collector_obj</w:t>
        </w:r>
        <w:proofErr w:type="spellEnd"/>
        <w:r w:rsidRPr="004733B7">
          <w:rPr>
            <w:rFonts w:eastAsia="Times New Roman"/>
            <w:color w:val="000000" w:themeColor="text1"/>
            <w:szCs w:val="18"/>
            <w:lang w:eastAsia="en-US" w:bidi="ar-SA"/>
          </w:rPr>
          <w:t>,</w:t>
        </w:r>
      </w:ins>
    </w:p>
    <w:p w14:paraId="0498A2D9" w14:textId="77777777" w:rsidR="005650E0" w:rsidRPr="004733B7" w:rsidRDefault="005650E0" w:rsidP="005650E0">
      <w:pPr>
        <w:spacing w:after="0"/>
        <w:ind w:left="1440"/>
        <w:rPr>
          <w:ins w:id="363" w:author="Mickey  Spiegel" w:date="2019-04-17T20:55:00Z"/>
          <w:rFonts w:eastAsia="Times New Roman"/>
          <w:color w:val="000000" w:themeColor="text1"/>
          <w:szCs w:val="18"/>
          <w:lang w:val="en-US" w:eastAsia="en-US" w:bidi="ar-SA"/>
        </w:rPr>
      </w:pPr>
      <w:proofErr w:type="spellStart"/>
      <w:ins w:id="364" w:author="Mickey  Spiegel" w:date="2019-04-17T20:55:00Z">
        <w:r w:rsidRPr="004733B7">
          <w:rPr>
            <w:rFonts w:eastAsia="Times New Roman"/>
            <w:color w:val="000000" w:themeColor="text1"/>
            <w:szCs w:val="18"/>
            <w:lang w:eastAsia="en-US" w:bidi="ar-SA"/>
          </w:rPr>
          <w:t>switch_id</w:t>
        </w:r>
        <w:proofErr w:type="spellEnd"/>
        <w:r w:rsidRPr="004733B7">
          <w:rPr>
            <w:rFonts w:eastAsia="Times New Roman"/>
            <w:color w:val="000000" w:themeColor="text1"/>
            <w:szCs w:val="18"/>
            <w:lang w:eastAsia="en-US" w:bidi="ar-SA"/>
          </w:rPr>
          <w:t>,</w:t>
        </w:r>
      </w:ins>
    </w:p>
    <w:p w14:paraId="6EAC0245" w14:textId="77777777" w:rsidR="005650E0" w:rsidRPr="004733B7" w:rsidRDefault="005650E0" w:rsidP="005650E0">
      <w:pPr>
        <w:spacing w:after="0"/>
        <w:ind w:left="1440"/>
        <w:rPr>
          <w:ins w:id="365" w:author="Mickey  Spiegel" w:date="2019-04-17T20:55:00Z"/>
          <w:rFonts w:eastAsia="Times New Roman"/>
          <w:color w:val="000000" w:themeColor="text1"/>
          <w:szCs w:val="18"/>
          <w:lang w:val="en-US" w:eastAsia="en-US" w:bidi="ar-SA"/>
        </w:rPr>
      </w:pPr>
      <w:proofErr w:type="spellStart"/>
      <w:ins w:id="366" w:author="Mickey  Spiegel" w:date="2019-04-17T20:55:00Z">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w:t>
        </w:r>
      </w:ins>
    </w:p>
    <w:p w14:paraId="57E00E0C" w14:textId="77777777" w:rsidR="005650E0" w:rsidRPr="004733B7" w:rsidRDefault="005650E0" w:rsidP="005650E0">
      <w:pPr>
        <w:spacing w:after="0"/>
        <w:ind w:left="1440"/>
        <w:rPr>
          <w:ins w:id="367" w:author="Mickey  Spiegel" w:date="2019-04-17T20:55:00Z"/>
          <w:rFonts w:eastAsia="Times New Roman"/>
          <w:color w:val="000000" w:themeColor="text1"/>
          <w:szCs w:val="18"/>
          <w:lang w:eastAsia="en-US" w:bidi="ar-SA"/>
        </w:rPr>
      </w:pPr>
      <w:proofErr w:type="spellStart"/>
      <w:ins w:id="368"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w:t>
        </w:r>
      </w:ins>
    </w:p>
    <w:p w14:paraId="4987BB4D" w14:textId="77777777" w:rsidR="005650E0" w:rsidRDefault="005650E0" w:rsidP="005650E0">
      <w:pPr>
        <w:spacing w:after="0"/>
        <w:ind w:left="230"/>
        <w:rPr>
          <w:ins w:id="369" w:author="Mickey  Spiegel" w:date="2019-04-17T20:55:00Z"/>
          <w:rFonts w:eastAsia="Times New Roman"/>
          <w:b/>
          <w:bCs/>
          <w:color w:val="000000" w:themeColor="text1"/>
          <w:szCs w:val="18"/>
          <w:lang w:eastAsia="en-US" w:bidi="ar-SA"/>
        </w:rPr>
      </w:pPr>
    </w:p>
    <w:p w14:paraId="772943C0" w14:textId="11DC2E75" w:rsidR="005650E0" w:rsidRPr="00224A19" w:rsidRDefault="005650E0" w:rsidP="005650E0">
      <w:pPr>
        <w:spacing w:after="0"/>
        <w:ind w:left="230"/>
        <w:rPr>
          <w:ins w:id="370" w:author="Mickey  Spiegel" w:date="2019-04-17T20:55:00Z"/>
          <w:rFonts w:eastAsia="Times New Roman"/>
          <w:color w:val="000000" w:themeColor="text1"/>
          <w:szCs w:val="18"/>
          <w:lang w:val="en-US" w:eastAsia="en-US" w:bidi="ar-SA"/>
        </w:rPr>
      </w:pPr>
      <w:ins w:id="371" w:author="Mickey  Spiegel" w:date="2019-04-17T20:55:00Z">
        <w:r w:rsidRPr="004733B7">
          <w:rPr>
            <w:rFonts w:eastAsia="Times New Roman"/>
            <w:b/>
            <w:bCs/>
            <w:color w:val="000000" w:themeColor="text1"/>
            <w:szCs w:val="18"/>
            <w:lang w:eastAsia="en-US" w:bidi="ar-SA"/>
          </w:rPr>
          <w:t xml:space="preserve">Step </w:t>
        </w:r>
        <w:r>
          <w:rPr>
            <w:rFonts w:eastAsia="Times New Roman"/>
            <w:b/>
            <w:bCs/>
            <w:color w:val="000000" w:themeColor="text1"/>
            <w:szCs w:val="18"/>
            <w:lang w:eastAsia="en-US" w:bidi="ar-SA"/>
          </w:rPr>
          <w:t>B4</w:t>
        </w:r>
        <w:r w:rsidRPr="004733B7">
          <w:rPr>
            <w:rFonts w:eastAsia="Times New Roman"/>
            <w:b/>
            <w:bCs/>
            <w:color w:val="000000" w:themeColor="text1"/>
            <w:szCs w:val="18"/>
            <w:lang w:eastAsia="en-US" w:bidi="ar-SA"/>
          </w:rPr>
          <w:t>: Create a</w:t>
        </w:r>
        <w:r>
          <w:rPr>
            <w:rFonts w:eastAsia="Times New Roman"/>
            <w:b/>
            <w:bCs/>
            <w:color w:val="000000" w:themeColor="text1"/>
            <w:szCs w:val="18"/>
            <w:lang w:eastAsia="en-US" w:bidi="ar-SA"/>
          </w:rPr>
          <w:t>n</w:t>
        </w:r>
        <w:r w:rsidRPr="004733B7">
          <w:rPr>
            <w:rFonts w:eastAsia="Times New Roman"/>
            <w:b/>
            <w:bCs/>
            <w:color w:val="000000" w:themeColor="text1"/>
            <w:szCs w:val="18"/>
            <w:lang w:eastAsia="en-US" w:bidi="ar-SA"/>
          </w:rPr>
          <w:t xml:space="preserve"> </w:t>
        </w:r>
        <w:r>
          <w:rPr>
            <w:rFonts w:eastAsia="Times New Roman"/>
            <w:b/>
            <w:bCs/>
            <w:color w:val="000000" w:themeColor="text1"/>
            <w:szCs w:val="18"/>
            <w:lang w:eastAsia="en-US" w:bidi="ar-SA"/>
          </w:rPr>
          <w:t>INT object</w:t>
        </w:r>
      </w:ins>
      <w:ins w:id="372" w:author="Mickey  Spiegel" w:date="2019-04-17T20:58:00Z">
        <w:r>
          <w:rPr>
            <w:rFonts w:eastAsia="Times New Roman"/>
            <w:b/>
            <w:bCs/>
            <w:color w:val="000000" w:themeColor="text1"/>
            <w:szCs w:val="18"/>
            <w:lang w:eastAsia="en-US" w:bidi="ar-SA"/>
          </w:rPr>
          <w:t xml:space="preserve"> (similar to Step A5 above, excluding SAI_TAM</w:t>
        </w:r>
      </w:ins>
      <w:ins w:id="373" w:author="Mickey  Spiegel" w:date="2019-04-17T21:27:00Z">
        <w:r w:rsidR="00587348">
          <w:rPr>
            <w:rFonts w:eastAsia="Times New Roman"/>
            <w:b/>
            <w:bCs/>
            <w:color w:val="000000" w:themeColor="text1"/>
            <w:szCs w:val="18"/>
            <w:lang w:eastAsia="en-US" w:bidi="ar-SA"/>
          </w:rPr>
          <w:t>_</w:t>
        </w:r>
      </w:ins>
      <w:ins w:id="374" w:author="Mickey  Spiegel" w:date="2019-04-17T20:58:00Z">
        <w:r>
          <w:rPr>
            <w:rFonts w:eastAsia="Times New Roman"/>
            <w:b/>
            <w:bCs/>
            <w:color w:val="000000" w:themeColor="text1"/>
            <w:szCs w:val="18"/>
            <w:lang w:eastAsia="en-US" w:bidi="ar-SA"/>
          </w:rPr>
          <w:t>INT_ATTR_ACL_</w:t>
        </w:r>
      </w:ins>
      <w:ins w:id="375" w:author="Mickey  Spiegel" w:date="2019-05-01T16:27:00Z">
        <w:r w:rsidR="00045FC0">
          <w:rPr>
            <w:rFonts w:eastAsia="Times New Roman"/>
            <w:b/>
            <w:bCs/>
            <w:color w:val="000000" w:themeColor="text1"/>
            <w:szCs w:val="18"/>
            <w:lang w:eastAsia="en-US" w:bidi="ar-SA"/>
          </w:rPr>
          <w:t>GROUP</w:t>
        </w:r>
      </w:ins>
      <w:ins w:id="376" w:author="Mickey  Spiegel" w:date="2019-04-17T20:58:00Z">
        <w:r>
          <w:rPr>
            <w:rFonts w:eastAsia="Times New Roman"/>
            <w:b/>
            <w:bCs/>
            <w:color w:val="000000" w:themeColor="text1"/>
            <w:szCs w:val="18"/>
            <w:lang w:eastAsia="en-US" w:bidi="ar-SA"/>
          </w:rPr>
          <w:t>)</w:t>
        </w:r>
      </w:ins>
    </w:p>
    <w:p w14:paraId="0519013C" w14:textId="77777777" w:rsidR="005650E0" w:rsidRDefault="005650E0" w:rsidP="005650E0">
      <w:pPr>
        <w:spacing w:after="0"/>
        <w:ind w:left="720"/>
        <w:rPr>
          <w:ins w:id="377" w:author="Mickey  Spiegel" w:date="2019-04-17T20:55:00Z"/>
          <w:rFonts w:eastAsia="Times New Roman"/>
          <w:color w:val="000000" w:themeColor="text1"/>
          <w:szCs w:val="18"/>
          <w:lang w:val="en-US" w:eastAsia="en-US" w:bidi="ar-SA"/>
        </w:rPr>
      </w:pPr>
      <w:proofErr w:type="spellStart"/>
      <w:ins w:id="378" w:author="Mickey  Spiegel" w:date="2019-04-17T20:55: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0].id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_ATTR_ TYPE;</w:t>
        </w:r>
      </w:ins>
    </w:p>
    <w:p w14:paraId="2B50FE3D" w14:textId="6FE5F797" w:rsidR="005650E0" w:rsidRDefault="005650E0" w:rsidP="005650E0">
      <w:pPr>
        <w:spacing w:after="0"/>
        <w:ind w:left="720"/>
        <w:rPr>
          <w:ins w:id="379" w:author="Mickey  Spiegel" w:date="2019-04-17T20:55:00Z"/>
          <w:rFonts w:eastAsia="Times New Roman"/>
          <w:color w:val="000000" w:themeColor="text1"/>
          <w:szCs w:val="18"/>
          <w:lang w:val="en-US" w:eastAsia="en-US" w:bidi="ar-SA"/>
        </w:rPr>
      </w:pPr>
      <w:proofErr w:type="spellStart"/>
      <w:ins w:id="380" w:author="Mickey  Spiegel" w:date="2019-04-17T20:55: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0].</w:t>
        </w:r>
        <w:r>
          <w:rPr>
            <w:rFonts w:eastAsia="Times New Roman"/>
            <w:color w:val="000000" w:themeColor="text1"/>
            <w:szCs w:val="18"/>
            <w:lang w:val="en-US" w:eastAsia="en-US" w:bidi="ar-SA"/>
          </w:rPr>
          <w:t>value.s32</w:t>
        </w:r>
        <w:r w:rsidRPr="009B5B13">
          <w:rPr>
            <w:rFonts w:eastAsia="Times New Roman"/>
            <w:color w:val="000000" w:themeColor="text1"/>
            <w:szCs w:val="18"/>
            <w:lang w:val="en-US" w:eastAsia="en-US" w:bidi="ar-SA"/>
          </w:rPr>
          <w:t xml:space="preserve">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 TYPE</w:t>
        </w:r>
        <w:r>
          <w:rPr>
            <w:rFonts w:eastAsia="Times New Roman"/>
            <w:color w:val="000000" w:themeColor="text1"/>
            <w:szCs w:val="18"/>
            <w:lang w:val="en-US" w:eastAsia="en-US" w:bidi="ar-SA"/>
          </w:rPr>
          <w:t>_IOAM</w:t>
        </w:r>
        <w:r w:rsidRPr="009B5B13">
          <w:rPr>
            <w:rFonts w:eastAsia="Times New Roman"/>
            <w:color w:val="000000" w:themeColor="text1"/>
            <w:szCs w:val="18"/>
            <w:lang w:val="en-US" w:eastAsia="en-US" w:bidi="ar-SA"/>
          </w:rPr>
          <w:t>;</w:t>
        </w:r>
      </w:ins>
    </w:p>
    <w:p w14:paraId="5D3640C7" w14:textId="77777777" w:rsidR="005650E0" w:rsidRDefault="005650E0" w:rsidP="005650E0">
      <w:pPr>
        <w:spacing w:after="0"/>
        <w:ind w:left="720"/>
        <w:rPr>
          <w:ins w:id="381" w:author="Mickey  Spiegel" w:date="2019-04-17T20:55:00Z"/>
          <w:rFonts w:eastAsia="Times New Roman"/>
          <w:color w:val="000000" w:themeColor="text1"/>
          <w:szCs w:val="18"/>
          <w:lang w:val="en-US" w:eastAsia="en-US" w:bidi="ar-SA"/>
        </w:rPr>
      </w:pPr>
    </w:p>
    <w:p w14:paraId="04E365AF" w14:textId="74CFA070" w:rsidR="005650E0" w:rsidRPr="009B5B13" w:rsidRDefault="005650E0" w:rsidP="005650E0">
      <w:pPr>
        <w:spacing w:after="0"/>
        <w:ind w:left="720"/>
        <w:rPr>
          <w:ins w:id="382" w:author="Mickey  Spiegel" w:date="2019-04-17T20:55:00Z"/>
          <w:rFonts w:eastAsia="Times New Roman"/>
          <w:color w:val="000000" w:themeColor="text1"/>
          <w:szCs w:val="18"/>
          <w:lang w:val="en-US" w:eastAsia="en-US" w:bidi="ar-SA"/>
        </w:rPr>
      </w:pPr>
      <w:proofErr w:type="spellStart"/>
      <w:ins w:id="383" w:author="Mickey  Spiegel" w:date="2019-04-17T20:55: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38208B">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ins>
      <w:ins w:id="384" w:author="Mickey  Spiegel" w:date="2019-04-17T20:59:00Z">
        <w:r>
          <w:rPr>
            <w:rFonts w:eastAsia="Times New Roman"/>
            <w:color w:val="000000" w:themeColor="text1"/>
            <w:szCs w:val="18"/>
            <w:lang w:val="en-US" w:eastAsia="en-US" w:bidi="ar-SA"/>
          </w:rPr>
          <w:t>IOAM_</w:t>
        </w:r>
      </w:ins>
      <w:ins w:id="385" w:author="Mickey  Spiegel" w:date="2019-04-17T20:55:00Z">
        <w:r>
          <w:rPr>
            <w:rFonts w:eastAsia="Times New Roman"/>
            <w:color w:val="000000" w:themeColor="text1"/>
            <w:szCs w:val="18"/>
            <w:lang w:val="en-US" w:eastAsia="en-US" w:bidi="ar-SA"/>
          </w:rPr>
          <w:t>TRACE_</w:t>
        </w:r>
      </w:ins>
      <w:ins w:id="386" w:author="Mickey  Spiegel" w:date="2019-04-17T20:59:00Z">
        <w:r>
          <w:rPr>
            <w:rFonts w:eastAsia="Times New Roman"/>
            <w:color w:val="000000" w:themeColor="text1"/>
            <w:szCs w:val="18"/>
            <w:lang w:val="en-US" w:eastAsia="en-US" w:bidi="ar-SA"/>
          </w:rPr>
          <w:t>TYPE</w:t>
        </w:r>
      </w:ins>
      <w:ins w:id="387" w:author="Mickey  Spiegel" w:date="2019-04-17T20:55:00Z">
        <w:r w:rsidRPr="009B5B13">
          <w:rPr>
            <w:rFonts w:eastAsia="Times New Roman"/>
            <w:color w:val="000000" w:themeColor="text1"/>
            <w:szCs w:val="18"/>
            <w:lang w:val="en-US" w:eastAsia="en-US" w:bidi="ar-SA"/>
          </w:rPr>
          <w:t>;</w:t>
        </w:r>
      </w:ins>
    </w:p>
    <w:p w14:paraId="22C09596" w14:textId="3F79744C" w:rsidR="005650E0" w:rsidRDefault="005650E0" w:rsidP="005650E0">
      <w:pPr>
        <w:spacing w:after="0"/>
        <w:ind w:left="720"/>
        <w:rPr>
          <w:ins w:id="388" w:author="Mickey  Spiegel" w:date="2019-04-17T20:55:00Z"/>
          <w:rFonts w:eastAsia="Times New Roman"/>
          <w:color w:val="000000" w:themeColor="text1"/>
          <w:szCs w:val="18"/>
          <w:lang w:val="en-US" w:eastAsia="en-US" w:bidi="ar-SA"/>
        </w:rPr>
      </w:pPr>
      <w:proofErr w:type="spellStart"/>
      <w:ins w:id="389" w:author="Mickey  Spiegel" w:date="2019-04-17T20:55: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38208B">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value.u32</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0xffffffff;</w:t>
        </w:r>
      </w:ins>
    </w:p>
    <w:p w14:paraId="124D819E" w14:textId="77777777" w:rsidR="005650E0" w:rsidRDefault="005650E0" w:rsidP="005650E0">
      <w:pPr>
        <w:spacing w:after="0"/>
        <w:ind w:left="720"/>
        <w:rPr>
          <w:ins w:id="390" w:author="Mickey  Spiegel" w:date="2019-04-17T20:55:00Z"/>
          <w:rFonts w:eastAsia="Times New Roman"/>
          <w:color w:val="000000" w:themeColor="text1"/>
          <w:szCs w:val="18"/>
          <w:lang w:val="en-US" w:eastAsia="en-US" w:bidi="ar-SA"/>
        </w:rPr>
      </w:pPr>
    </w:p>
    <w:p w14:paraId="4CF54F4C" w14:textId="1AFCD34D" w:rsidR="005650E0" w:rsidRDefault="005650E0" w:rsidP="005650E0">
      <w:pPr>
        <w:spacing w:after="0"/>
        <w:ind w:left="720"/>
        <w:rPr>
          <w:ins w:id="391" w:author="Mickey  Spiegel" w:date="2019-04-17T20:55:00Z"/>
          <w:rFonts w:eastAsia="Times New Roman"/>
          <w:color w:val="000000" w:themeColor="text1"/>
          <w:szCs w:val="18"/>
          <w:lang w:val="en-US" w:eastAsia="en-US" w:bidi="ar-SA"/>
        </w:rPr>
      </w:pPr>
      <w:proofErr w:type="spellStart"/>
      <w:ins w:id="392" w:author="Mickey  Spiegel" w:date="2019-04-17T20:55: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38208B">
          <w:rPr>
            <w:rFonts w:eastAsia="Times New Roman"/>
            <w:color w:val="000000" w:themeColor="text1"/>
            <w:szCs w:val="18"/>
            <w:lang w:val="en-US" w:eastAsia="en-US" w:bidi="ar-SA"/>
          </w:rPr>
          <w:t>2</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MAX_LENGTH</w:t>
        </w:r>
        <w:r w:rsidRPr="009B5B13">
          <w:rPr>
            <w:rFonts w:eastAsia="Times New Roman"/>
            <w:color w:val="000000" w:themeColor="text1"/>
            <w:szCs w:val="18"/>
            <w:lang w:val="en-US" w:eastAsia="en-US" w:bidi="ar-SA"/>
          </w:rPr>
          <w:t>;</w:t>
        </w:r>
      </w:ins>
    </w:p>
    <w:p w14:paraId="79EFE74E" w14:textId="55A10F24" w:rsidR="005650E0" w:rsidRDefault="005650E0" w:rsidP="005650E0">
      <w:pPr>
        <w:spacing w:after="0"/>
        <w:ind w:left="720"/>
        <w:rPr>
          <w:ins w:id="393" w:author="Mickey  Spiegel" w:date="2019-04-17T20:55:00Z"/>
          <w:rFonts w:eastAsia="Times New Roman"/>
          <w:color w:val="000000" w:themeColor="text1"/>
          <w:szCs w:val="18"/>
          <w:lang w:val="en-US" w:eastAsia="en-US" w:bidi="ar-SA"/>
        </w:rPr>
      </w:pPr>
      <w:proofErr w:type="spellStart"/>
      <w:ins w:id="394" w:author="Mickey  Spiegel" w:date="2019-04-17T20:55: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38208B">
          <w:rPr>
            <w:rFonts w:eastAsia="Times New Roman"/>
            <w:color w:val="000000" w:themeColor="text1"/>
            <w:szCs w:val="18"/>
            <w:lang w:val="en-US" w:eastAsia="en-US" w:bidi="ar-SA"/>
          </w:rPr>
          <w:t>2</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value.u32</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1500;</w:t>
        </w:r>
      </w:ins>
    </w:p>
    <w:p w14:paraId="03898D3B" w14:textId="77777777" w:rsidR="005650E0" w:rsidRDefault="005650E0" w:rsidP="005650E0">
      <w:pPr>
        <w:spacing w:after="0"/>
        <w:ind w:left="720"/>
        <w:rPr>
          <w:ins w:id="395" w:author="Mickey  Spiegel" w:date="2019-04-17T20:55:00Z"/>
          <w:rFonts w:eastAsia="Times New Roman"/>
          <w:color w:val="000000" w:themeColor="text1"/>
          <w:szCs w:val="18"/>
          <w:lang w:val="en-US" w:eastAsia="en-US" w:bidi="ar-SA"/>
        </w:rPr>
      </w:pPr>
    </w:p>
    <w:p w14:paraId="4EFBC781" w14:textId="7BB74897" w:rsidR="005650E0" w:rsidRPr="009B5B13" w:rsidRDefault="005650E0" w:rsidP="005650E0">
      <w:pPr>
        <w:spacing w:after="0"/>
        <w:ind w:left="720"/>
        <w:rPr>
          <w:ins w:id="396" w:author="Mickey  Spiegel" w:date="2019-04-17T20:55:00Z"/>
          <w:rFonts w:eastAsia="Times New Roman"/>
          <w:color w:val="000000" w:themeColor="text1"/>
          <w:szCs w:val="18"/>
          <w:lang w:val="en-US" w:eastAsia="en-US" w:bidi="ar-SA"/>
        </w:rPr>
      </w:pPr>
      <w:proofErr w:type="spellStart"/>
      <w:ins w:id="397" w:author="Mickey  Spiegel" w:date="2019-04-17T20:55: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38208B">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NAME_SPACE_ID</w:t>
        </w:r>
        <w:r w:rsidRPr="009B5B13">
          <w:rPr>
            <w:rFonts w:eastAsia="Times New Roman"/>
            <w:color w:val="000000" w:themeColor="text1"/>
            <w:szCs w:val="18"/>
            <w:lang w:val="en-US" w:eastAsia="en-US" w:bidi="ar-SA"/>
          </w:rPr>
          <w:t>;</w:t>
        </w:r>
      </w:ins>
    </w:p>
    <w:p w14:paraId="2C218D1C" w14:textId="6AE7E25A" w:rsidR="005650E0" w:rsidRDefault="005650E0" w:rsidP="005650E0">
      <w:pPr>
        <w:spacing w:after="0"/>
        <w:ind w:left="720"/>
        <w:rPr>
          <w:ins w:id="398" w:author="Mickey  Spiegel" w:date="2019-04-17T20:55:00Z"/>
          <w:rFonts w:eastAsia="Times New Roman"/>
          <w:color w:val="000000" w:themeColor="text1"/>
          <w:szCs w:val="18"/>
          <w:lang w:val="en-US" w:eastAsia="en-US" w:bidi="ar-SA"/>
        </w:rPr>
      </w:pPr>
      <w:proofErr w:type="spellStart"/>
      <w:ins w:id="399" w:author="Mickey  Spiegel" w:date="2019-04-17T20:55: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38208B">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value.u8</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1;</w:t>
        </w:r>
      </w:ins>
    </w:p>
    <w:p w14:paraId="1E2F3E92" w14:textId="77777777" w:rsidR="005650E0" w:rsidRDefault="005650E0" w:rsidP="005650E0">
      <w:pPr>
        <w:spacing w:after="0"/>
        <w:ind w:left="720"/>
        <w:rPr>
          <w:ins w:id="400" w:author="Mickey  Spiegel" w:date="2019-04-17T20:55:00Z"/>
          <w:rFonts w:eastAsia="Times New Roman"/>
          <w:color w:val="000000" w:themeColor="text1"/>
          <w:szCs w:val="18"/>
          <w:lang w:val="en-US" w:eastAsia="en-US" w:bidi="ar-SA"/>
        </w:rPr>
      </w:pPr>
    </w:p>
    <w:p w14:paraId="158020E3" w14:textId="1DEAD7BA" w:rsidR="005650E0" w:rsidRPr="009B5B13" w:rsidRDefault="005650E0" w:rsidP="005650E0">
      <w:pPr>
        <w:spacing w:after="0"/>
        <w:ind w:left="720"/>
        <w:rPr>
          <w:ins w:id="401" w:author="Mickey  Spiegel" w:date="2019-04-17T20:55:00Z"/>
          <w:rFonts w:eastAsia="Times New Roman"/>
          <w:color w:val="000000" w:themeColor="text1"/>
          <w:szCs w:val="18"/>
          <w:lang w:val="en-US" w:eastAsia="en-US" w:bidi="ar-SA"/>
        </w:rPr>
      </w:pPr>
      <w:proofErr w:type="spellStart"/>
      <w:ins w:id="402" w:author="Mickey  Spiegel" w:date="2019-04-17T20:55: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38208B">
          <w:rPr>
            <w:rFonts w:eastAsia="Times New Roman"/>
            <w:color w:val="000000" w:themeColor="text1"/>
            <w:szCs w:val="18"/>
            <w:lang w:val="en-US" w:eastAsia="en-US" w:bidi="ar-SA"/>
          </w:rPr>
          <w:t>4</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NAM_SPACE_ID_GLOBAL</w:t>
        </w:r>
        <w:r w:rsidRPr="009B5B13">
          <w:rPr>
            <w:rFonts w:eastAsia="Times New Roman"/>
            <w:color w:val="000000" w:themeColor="text1"/>
            <w:szCs w:val="18"/>
            <w:lang w:val="en-US" w:eastAsia="en-US" w:bidi="ar-SA"/>
          </w:rPr>
          <w:t>;</w:t>
        </w:r>
      </w:ins>
    </w:p>
    <w:p w14:paraId="6F7A60A1" w14:textId="474B620E" w:rsidR="005650E0" w:rsidRDefault="005650E0" w:rsidP="005650E0">
      <w:pPr>
        <w:spacing w:after="0"/>
        <w:ind w:left="720"/>
        <w:rPr>
          <w:ins w:id="403" w:author="Mickey  Spiegel" w:date="2019-04-17T20:55:00Z"/>
          <w:rFonts w:eastAsia="Times New Roman"/>
          <w:color w:val="000000" w:themeColor="text1"/>
          <w:szCs w:val="18"/>
          <w:lang w:val="en-US" w:eastAsia="en-US" w:bidi="ar-SA"/>
        </w:rPr>
      </w:pPr>
      <w:proofErr w:type="spellStart"/>
      <w:ins w:id="404" w:author="Mickey  Spiegel" w:date="2019-04-17T20:55: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38208B">
          <w:rPr>
            <w:rFonts w:eastAsia="Times New Roman"/>
            <w:color w:val="000000" w:themeColor="text1"/>
            <w:szCs w:val="18"/>
            <w:lang w:val="en-US" w:eastAsia="en-US" w:bidi="ar-SA"/>
          </w:rPr>
          <w:t>4</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true;</w:t>
        </w:r>
      </w:ins>
    </w:p>
    <w:p w14:paraId="44D9FB39" w14:textId="77777777" w:rsidR="005650E0" w:rsidRDefault="005650E0" w:rsidP="005650E0">
      <w:pPr>
        <w:spacing w:after="0"/>
        <w:ind w:left="720"/>
        <w:rPr>
          <w:ins w:id="405" w:author="Mickey  Spiegel" w:date="2019-04-17T20:55:00Z"/>
          <w:rFonts w:eastAsia="Times New Roman"/>
          <w:color w:val="000000" w:themeColor="text1"/>
          <w:szCs w:val="18"/>
          <w:lang w:val="en-US" w:eastAsia="en-US" w:bidi="ar-SA"/>
        </w:rPr>
      </w:pPr>
    </w:p>
    <w:p w14:paraId="35F70C6A" w14:textId="0AC02ACA" w:rsidR="005650E0" w:rsidRPr="009B5B13" w:rsidRDefault="0038208B" w:rsidP="005650E0">
      <w:pPr>
        <w:spacing w:after="0"/>
        <w:ind w:left="720"/>
        <w:rPr>
          <w:ins w:id="406" w:author="Mickey  Spiegel" w:date="2019-04-17T20:55:00Z"/>
          <w:rFonts w:eastAsia="Times New Roman"/>
          <w:color w:val="000000" w:themeColor="text1"/>
          <w:szCs w:val="18"/>
          <w:lang w:val="en-US" w:eastAsia="en-US" w:bidi="ar-SA"/>
        </w:rPr>
      </w:pPr>
      <w:proofErr w:type="spellStart"/>
      <w:ins w:id="407" w:author="Mickey  Spiegel" w:date="2019-04-17T20:55:00Z">
        <w:r>
          <w:rPr>
            <w:rFonts w:eastAsia="Times New Roman"/>
            <w:color w:val="000000" w:themeColor="text1"/>
            <w:szCs w:val="18"/>
            <w:lang w:val="en-US" w:eastAsia="en-US" w:bidi="ar-SA"/>
          </w:rPr>
          <w:t>sai_attr_</w:t>
        </w:r>
        <w:proofErr w:type="gramStart"/>
        <w:r>
          <w:rPr>
            <w:rFonts w:eastAsia="Times New Roman"/>
            <w:color w:val="000000" w:themeColor="text1"/>
            <w:szCs w:val="18"/>
            <w:lang w:val="en-US" w:eastAsia="en-US" w:bidi="ar-SA"/>
          </w:rPr>
          <w:t>list</w:t>
        </w:r>
        <w:proofErr w:type="spellEnd"/>
        <w:r>
          <w:rPr>
            <w:rFonts w:eastAsia="Times New Roman"/>
            <w:color w:val="000000" w:themeColor="text1"/>
            <w:szCs w:val="18"/>
            <w:lang w:val="en-US" w:eastAsia="en-US" w:bidi="ar-SA"/>
          </w:rPr>
          <w:t>[</w:t>
        </w:r>
        <w:proofErr w:type="gramEnd"/>
        <w:r>
          <w:rPr>
            <w:rFonts w:eastAsia="Times New Roman"/>
            <w:color w:val="000000" w:themeColor="text1"/>
            <w:szCs w:val="18"/>
            <w:lang w:val="en-US" w:eastAsia="en-US" w:bidi="ar-SA"/>
          </w:rPr>
          <w:t>5</w:t>
        </w:r>
        <w:r w:rsidR="005650E0" w:rsidRPr="009B5B13">
          <w:rPr>
            <w:rFonts w:eastAsia="Times New Roman"/>
            <w:color w:val="000000" w:themeColor="text1"/>
            <w:szCs w:val="18"/>
            <w:lang w:val="en-US" w:eastAsia="en-US" w:bidi="ar-SA"/>
          </w:rPr>
          <w:t>].id = SAI_TAM_</w:t>
        </w:r>
        <w:r w:rsidR="005650E0">
          <w:rPr>
            <w:rFonts w:eastAsia="Times New Roman"/>
            <w:color w:val="000000" w:themeColor="text1"/>
            <w:szCs w:val="18"/>
            <w:lang w:val="en-US" w:eastAsia="en-US" w:bidi="ar-SA"/>
          </w:rPr>
          <w:t>INT</w:t>
        </w:r>
        <w:r w:rsidR="005650E0" w:rsidRPr="009B5B13">
          <w:rPr>
            <w:rFonts w:eastAsia="Times New Roman"/>
            <w:color w:val="000000" w:themeColor="text1"/>
            <w:szCs w:val="18"/>
            <w:lang w:val="en-US" w:eastAsia="en-US" w:bidi="ar-SA"/>
          </w:rPr>
          <w:t>_ATTR_COLLECTOR_LIST;</w:t>
        </w:r>
      </w:ins>
    </w:p>
    <w:p w14:paraId="61A40337" w14:textId="02410CB5" w:rsidR="005650E0" w:rsidRPr="009B5B13" w:rsidRDefault="0038208B" w:rsidP="005650E0">
      <w:pPr>
        <w:spacing w:after="0"/>
        <w:ind w:left="720"/>
        <w:rPr>
          <w:ins w:id="408" w:author="Mickey  Spiegel" w:date="2019-04-17T20:55:00Z"/>
          <w:rFonts w:eastAsia="Times New Roman"/>
          <w:color w:val="000000" w:themeColor="text1"/>
          <w:szCs w:val="18"/>
          <w:lang w:val="en-US" w:eastAsia="en-US" w:bidi="ar-SA"/>
        </w:rPr>
      </w:pPr>
      <w:proofErr w:type="spellStart"/>
      <w:ins w:id="409" w:author="Mickey  Spiegel" w:date="2019-04-17T20:55:00Z">
        <w:r>
          <w:rPr>
            <w:rFonts w:eastAsia="Times New Roman"/>
            <w:color w:val="000000" w:themeColor="text1"/>
            <w:szCs w:val="18"/>
            <w:lang w:val="en-US" w:eastAsia="en-US" w:bidi="ar-SA"/>
          </w:rPr>
          <w:t>sai_attr_</w:t>
        </w:r>
        <w:proofErr w:type="gramStart"/>
        <w:r>
          <w:rPr>
            <w:rFonts w:eastAsia="Times New Roman"/>
            <w:color w:val="000000" w:themeColor="text1"/>
            <w:szCs w:val="18"/>
            <w:lang w:val="en-US" w:eastAsia="en-US" w:bidi="ar-SA"/>
          </w:rPr>
          <w:t>list</w:t>
        </w:r>
        <w:proofErr w:type="spellEnd"/>
        <w:r>
          <w:rPr>
            <w:rFonts w:eastAsia="Times New Roman"/>
            <w:color w:val="000000" w:themeColor="text1"/>
            <w:szCs w:val="18"/>
            <w:lang w:val="en-US" w:eastAsia="en-US" w:bidi="ar-SA"/>
          </w:rPr>
          <w:t>[</w:t>
        </w:r>
        <w:proofErr w:type="gramEnd"/>
        <w:r>
          <w:rPr>
            <w:rFonts w:eastAsia="Times New Roman"/>
            <w:color w:val="000000" w:themeColor="text1"/>
            <w:szCs w:val="18"/>
            <w:lang w:val="en-US" w:eastAsia="en-US" w:bidi="ar-SA"/>
          </w:rPr>
          <w:t>5</w:t>
        </w:r>
        <w:r w:rsidR="005650E0" w:rsidRPr="009B5B13">
          <w:rPr>
            <w:rFonts w:eastAsia="Times New Roman"/>
            <w:color w:val="000000" w:themeColor="text1"/>
            <w:szCs w:val="18"/>
            <w:lang w:val="en-US" w:eastAsia="en-US" w:bidi="ar-SA"/>
          </w:rPr>
          <w:t>].</w:t>
        </w:r>
        <w:proofErr w:type="spellStart"/>
        <w:r w:rsidR="005650E0" w:rsidRPr="009B5B13">
          <w:rPr>
            <w:rFonts w:eastAsia="Times New Roman"/>
            <w:color w:val="000000" w:themeColor="text1"/>
            <w:szCs w:val="18"/>
            <w:lang w:val="en-US" w:eastAsia="en-US" w:bidi="ar-SA"/>
          </w:rPr>
          <w:t>value.objlist.count</w:t>
        </w:r>
        <w:proofErr w:type="spellEnd"/>
        <w:r w:rsidR="005650E0" w:rsidRPr="009B5B13">
          <w:rPr>
            <w:rFonts w:eastAsia="Times New Roman"/>
            <w:color w:val="000000" w:themeColor="text1"/>
            <w:szCs w:val="18"/>
            <w:lang w:val="en-US" w:eastAsia="en-US" w:bidi="ar-SA"/>
          </w:rPr>
          <w:t xml:space="preserve"> = 1;</w:t>
        </w:r>
      </w:ins>
    </w:p>
    <w:p w14:paraId="6C1C4479" w14:textId="437AD9CE" w:rsidR="005650E0" w:rsidRPr="009B5B13" w:rsidRDefault="0038208B" w:rsidP="005650E0">
      <w:pPr>
        <w:spacing w:after="0"/>
        <w:ind w:left="720"/>
        <w:rPr>
          <w:ins w:id="410" w:author="Mickey  Spiegel" w:date="2019-04-17T20:55:00Z"/>
          <w:rFonts w:eastAsia="Times New Roman"/>
          <w:color w:val="000000" w:themeColor="text1"/>
          <w:szCs w:val="18"/>
          <w:lang w:val="en-US" w:eastAsia="en-US" w:bidi="ar-SA"/>
        </w:rPr>
      </w:pPr>
      <w:proofErr w:type="spellStart"/>
      <w:ins w:id="411" w:author="Mickey  Spiegel" w:date="2019-04-17T20:55:00Z">
        <w:r>
          <w:rPr>
            <w:rFonts w:eastAsia="Times New Roman"/>
            <w:color w:val="000000" w:themeColor="text1"/>
            <w:szCs w:val="18"/>
            <w:lang w:val="en-US" w:eastAsia="en-US" w:bidi="ar-SA"/>
          </w:rPr>
          <w:t>sai_attr_list</w:t>
        </w:r>
        <w:proofErr w:type="spellEnd"/>
        <w:r>
          <w:rPr>
            <w:rFonts w:eastAsia="Times New Roman"/>
            <w:color w:val="000000" w:themeColor="text1"/>
            <w:szCs w:val="18"/>
            <w:lang w:val="en-US" w:eastAsia="en-US" w:bidi="ar-SA"/>
          </w:rPr>
          <w:t>[5</w:t>
        </w:r>
        <w:r w:rsidR="005650E0" w:rsidRPr="009B5B13">
          <w:rPr>
            <w:rFonts w:eastAsia="Times New Roman"/>
            <w:color w:val="000000" w:themeColor="text1"/>
            <w:szCs w:val="18"/>
            <w:lang w:val="en-US" w:eastAsia="en-US" w:bidi="ar-SA"/>
          </w:rPr>
          <w:t>].</w:t>
        </w:r>
        <w:proofErr w:type="spellStart"/>
        <w:proofErr w:type="gramStart"/>
        <w:r w:rsidR="005650E0" w:rsidRPr="009B5B13">
          <w:rPr>
            <w:rFonts w:eastAsia="Times New Roman"/>
            <w:color w:val="000000" w:themeColor="text1"/>
            <w:szCs w:val="18"/>
            <w:lang w:val="en-US" w:eastAsia="en-US" w:bidi="ar-SA"/>
          </w:rPr>
          <w:t>value.objlist</w:t>
        </w:r>
        <w:proofErr w:type="gramEnd"/>
        <w:r w:rsidR="005650E0" w:rsidRPr="009B5B13">
          <w:rPr>
            <w:rFonts w:eastAsia="Times New Roman"/>
            <w:color w:val="000000" w:themeColor="text1"/>
            <w:szCs w:val="18"/>
            <w:lang w:val="en-US" w:eastAsia="en-US" w:bidi="ar-SA"/>
          </w:rPr>
          <w:t>.list</w:t>
        </w:r>
        <w:proofErr w:type="spellEnd"/>
        <w:r w:rsidR="005650E0" w:rsidRPr="009B5B13">
          <w:rPr>
            <w:rFonts w:eastAsia="Times New Roman"/>
            <w:color w:val="000000" w:themeColor="text1"/>
            <w:szCs w:val="18"/>
            <w:lang w:val="en-US" w:eastAsia="en-US" w:bidi="ar-SA"/>
          </w:rPr>
          <w:t>[0] = </w:t>
        </w:r>
        <w:proofErr w:type="spellStart"/>
        <w:r w:rsidR="005650E0" w:rsidRPr="009B5B13">
          <w:rPr>
            <w:rFonts w:eastAsia="Times New Roman"/>
            <w:bCs/>
            <w:color w:val="000000" w:themeColor="text1"/>
            <w:szCs w:val="18"/>
            <w:lang w:val="en-US" w:eastAsia="en-US" w:bidi="ar-SA"/>
          </w:rPr>
          <w:t>sai_tam_collector_obj</w:t>
        </w:r>
        <w:proofErr w:type="spellEnd"/>
        <w:r w:rsidR="005650E0" w:rsidRPr="009B5B13">
          <w:rPr>
            <w:rFonts w:eastAsia="Times New Roman"/>
            <w:color w:val="000000" w:themeColor="text1"/>
            <w:szCs w:val="18"/>
            <w:lang w:val="en-US" w:eastAsia="en-US" w:bidi="ar-SA"/>
          </w:rPr>
          <w:t>;</w:t>
        </w:r>
      </w:ins>
    </w:p>
    <w:p w14:paraId="137BBA97" w14:textId="77777777" w:rsidR="005650E0" w:rsidRDefault="005650E0" w:rsidP="005650E0">
      <w:pPr>
        <w:spacing w:after="0"/>
        <w:rPr>
          <w:ins w:id="412" w:author="Mickey  Spiegel" w:date="2019-04-17T20:55:00Z"/>
          <w:rFonts w:eastAsia="Times New Roman"/>
          <w:color w:val="000000" w:themeColor="text1"/>
          <w:szCs w:val="18"/>
          <w:lang w:val="en-US" w:eastAsia="en-US" w:bidi="ar-SA"/>
        </w:rPr>
      </w:pPr>
    </w:p>
    <w:p w14:paraId="094F5D96" w14:textId="0B1A91F9" w:rsidR="005650E0" w:rsidRPr="009B5B13" w:rsidRDefault="005650E0" w:rsidP="005650E0">
      <w:pPr>
        <w:spacing w:after="0"/>
        <w:ind w:left="720"/>
        <w:rPr>
          <w:ins w:id="413" w:author="Mickey  Spiegel" w:date="2019-04-17T20:55:00Z"/>
          <w:rFonts w:eastAsia="Times New Roman"/>
          <w:color w:val="000000" w:themeColor="text1"/>
          <w:szCs w:val="18"/>
          <w:lang w:val="en-US" w:eastAsia="en-US" w:bidi="ar-SA"/>
        </w:rPr>
      </w:pPr>
      <w:proofErr w:type="spellStart"/>
      <w:ins w:id="414" w:author="Mickey  Spiegel" w:date="2019-04-17T20:55: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38208B">
          <w:rPr>
            <w:rFonts w:eastAsia="Times New Roman"/>
            <w:color w:val="000000" w:themeColor="text1"/>
            <w:szCs w:val="18"/>
            <w:lang w:val="en-US" w:eastAsia="en-US" w:bidi="ar-SA"/>
          </w:rPr>
          <w:t>6</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_ATTR_REPORT_ID;</w:t>
        </w:r>
      </w:ins>
    </w:p>
    <w:p w14:paraId="44C5FEC3" w14:textId="6B242499" w:rsidR="005650E0" w:rsidRDefault="005650E0" w:rsidP="005650E0">
      <w:pPr>
        <w:spacing w:after="0"/>
        <w:ind w:left="720"/>
        <w:rPr>
          <w:ins w:id="415" w:author="Mickey  Spiegel" w:date="2019-04-17T20:55:00Z"/>
          <w:rFonts w:eastAsia="Times New Roman"/>
          <w:color w:val="000000" w:themeColor="text1"/>
          <w:szCs w:val="18"/>
          <w:lang w:val="en-US" w:eastAsia="en-US" w:bidi="ar-SA"/>
        </w:rPr>
      </w:pPr>
      <w:proofErr w:type="spellStart"/>
      <w:ins w:id="416" w:author="Mickey  Spiegel" w:date="2019-04-17T20:55: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38208B">
          <w:rPr>
            <w:rFonts w:eastAsia="Times New Roman"/>
            <w:color w:val="000000" w:themeColor="text1"/>
            <w:szCs w:val="18"/>
            <w:lang w:val="en-US" w:eastAsia="en-US" w:bidi="ar-SA"/>
          </w:rPr>
          <w:t>6</w:t>
        </w:r>
        <w:r w:rsidRPr="009B5B13">
          <w:rPr>
            <w:rFonts w:eastAsia="Times New Roman"/>
            <w:color w:val="000000" w:themeColor="text1"/>
            <w:szCs w:val="18"/>
            <w:lang w:val="en-US" w:eastAsia="en-US" w:bidi="ar-SA"/>
          </w:rPr>
          <w:t>].</w:t>
        </w:r>
        <w:proofErr w:type="spellStart"/>
        <w:r w:rsidRPr="009B5B13">
          <w:rPr>
            <w:rFonts w:eastAsia="Times New Roman"/>
            <w:color w:val="000000" w:themeColor="text1"/>
            <w:szCs w:val="18"/>
            <w:lang w:val="en-US" w:eastAsia="en-US" w:bidi="ar-SA"/>
          </w:rPr>
          <w:t>value.oid</w:t>
        </w:r>
        <w:proofErr w:type="spellEnd"/>
        <w:r w:rsidRPr="009B5B13">
          <w:rPr>
            <w:rFonts w:eastAsia="Times New Roman"/>
            <w:color w:val="000000" w:themeColor="text1"/>
            <w:szCs w:val="18"/>
            <w:lang w:val="en-US" w:eastAsia="en-US" w:bidi="ar-SA"/>
          </w:rPr>
          <w:t xml:space="preserve"> = </w:t>
        </w:r>
        <w:proofErr w:type="spellStart"/>
        <w:r w:rsidRPr="009B5B13">
          <w:rPr>
            <w:rFonts w:eastAsia="Times New Roman"/>
            <w:bCs/>
            <w:color w:val="000000" w:themeColor="text1"/>
            <w:szCs w:val="18"/>
            <w:lang w:val="en-US" w:eastAsia="en-US" w:bidi="ar-SA"/>
          </w:rPr>
          <w:t>sai_tam_report_obj</w:t>
        </w:r>
        <w:proofErr w:type="spellEnd"/>
        <w:r w:rsidRPr="009B5B13">
          <w:rPr>
            <w:rFonts w:eastAsia="Times New Roman"/>
            <w:color w:val="000000" w:themeColor="text1"/>
            <w:szCs w:val="18"/>
            <w:lang w:val="en-US" w:eastAsia="en-US" w:bidi="ar-SA"/>
          </w:rPr>
          <w:t>;</w:t>
        </w:r>
      </w:ins>
    </w:p>
    <w:p w14:paraId="7ACB4C50" w14:textId="77777777" w:rsidR="005650E0" w:rsidRPr="009B5B13" w:rsidRDefault="005650E0" w:rsidP="005650E0">
      <w:pPr>
        <w:spacing w:after="0"/>
        <w:ind w:left="720"/>
        <w:rPr>
          <w:ins w:id="417" w:author="Mickey  Spiegel" w:date="2019-04-17T20:55:00Z"/>
          <w:rFonts w:eastAsia="Times New Roman"/>
          <w:color w:val="000000" w:themeColor="text1"/>
          <w:szCs w:val="18"/>
          <w:lang w:val="en-US" w:eastAsia="en-US" w:bidi="ar-SA"/>
        </w:rPr>
      </w:pPr>
      <w:ins w:id="418" w:author="Mickey  Spiegel" w:date="2019-04-17T20:55:00Z">
        <w:r w:rsidRPr="009B5B13">
          <w:rPr>
            <w:rFonts w:eastAsia="Times New Roman"/>
            <w:color w:val="000000" w:themeColor="text1"/>
            <w:szCs w:val="18"/>
            <w:lang w:eastAsia="en-US" w:bidi="ar-SA"/>
          </w:rPr>
          <w:t> </w:t>
        </w:r>
      </w:ins>
    </w:p>
    <w:p w14:paraId="643B9238" w14:textId="7F484E38" w:rsidR="005650E0" w:rsidRPr="009B5B13" w:rsidRDefault="005650E0" w:rsidP="005650E0">
      <w:pPr>
        <w:spacing w:after="0"/>
        <w:ind w:left="720"/>
        <w:rPr>
          <w:ins w:id="419" w:author="Mickey  Spiegel" w:date="2019-04-17T20:55:00Z"/>
          <w:rFonts w:eastAsia="Times New Roman"/>
          <w:color w:val="000000" w:themeColor="text1"/>
          <w:szCs w:val="18"/>
          <w:lang w:val="en-US" w:eastAsia="en-US" w:bidi="ar-SA"/>
        </w:rPr>
      </w:pPr>
      <w:proofErr w:type="spellStart"/>
      <w:ins w:id="420" w:author="Mickey  Spiegel" w:date="2019-04-17T20:55:00Z">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7</w:t>
        </w:r>
        <w:r w:rsidRPr="009B5B13">
          <w:rPr>
            <w:rFonts w:eastAsia="Times New Roman"/>
            <w:color w:val="000000" w:themeColor="text1"/>
            <w:szCs w:val="18"/>
            <w:lang w:val="en-US" w:eastAsia="en-US" w:bidi="ar-SA"/>
          </w:rPr>
          <w:t>;</w:t>
        </w:r>
      </w:ins>
    </w:p>
    <w:p w14:paraId="5C65639B" w14:textId="77777777" w:rsidR="005650E0" w:rsidRPr="009B5B13" w:rsidRDefault="005650E0" w:rsidP="005650E0">
      <w:pPr>
        <w:spacing w:after="0"/>
        <w:ind w:left="720"/>
        <w:rPr>
          <w:ins w:id="421" w:author="Mickey  Spiegel" w:date="2019-04-17T20:55:00Z"/>
          <w:rFonts w:eastAsia="Times New Roman"/>
          <w:color w:val="000000" w:themeColor="text1"/>
          <w:szCs w:val="18"/>
          <w:lang w:val="en-US" w:eastAsia="en-US" w:bidi="ar-SA"/>
        </w:rPr>
      </w:pPr>
      <w:ins w:id="422" w:author="Mickey  Spiegel" w:date="2019-04-17T20:55:00Z">
        <w:r w:rsidRPr="009B5B13">
          <w:rPr>
            <w:rFonts w:eastAsia="Times New Roman"/>
            <w:color w:val="000000" w:themeColor="text1"/>
            <w:szCs w:val="18"/>
            <w:lang w:eastAsia="en-US" w:bidi="ar-SA"/>
          </w:rPr>
          <w:t> </w:t>
        </w:r>
      </w:ins>
    </w:p>
    <w:p w14:paraId="38AB156A" w14:textId="77777777" w:rsidR="005650E0" w:rsidRPr="009B5B13" w:rsidRDefault="005650E0" w:rsidP="005650E0">
      <w:pPr>
        <w:spacing w:after="0"/>
        <w:ind w:left="720"/>
        <w:rPr>
          <w:ins w:id="423" w:author="Mickey  Spiegel" w:date="2019-04-17T20:55:00Z"/>
          <w:rFonts w:eastAsia="Times New Roman"/>
          <w:color w:val="000000" w:themeColor="text1"/>
          <w:szCs w:val="18"/>
          <w:lang w:val="en-US" w:eastAsia="en-US" w:bidi="ar-SA"/>
        </w:rPr>
      </w:pPr>
      <w:proofErr w:type="spellStart"/>
      <w:ins w:id="424" w:author="Mickey  Spiegel" w:date="2019-04-17T20:55:00Z">
        <w:r w:rsidRPr="009B5B13">
          <w:rPr>
            <w:rFonts w:eastAsia="Times New Roman"/>
            <w:b/>
            <w:bCs/>
            <w:color w:val="000000" w:themeColor="text1"/>
            <w:szCs w:val="18"/>
            <w:lang w:val="en-US" w:eastAsia="en-US" w:bidi="ar-SA"/>
          </w:rPr>
          <w:t>sai_create_tam_</w:t>
        </w:r>
        <w:r>
          <w:rPr>
            <w:rFonts w:eastAsia="Times New Roman"/>
            <w:b/>
            <w:bCs/>
            <w:color w:val="000000" w:themeColor="text1"/>
            <w:szCs w:val="18"/>
            <w:lang w:val="en-US" w:eastAsia="en-US" w:bidi="ar-SA"/>
          </w:rPr>
          <w:t>int</w:t>
        </w:r>
        <w:r w:rsidRPr="009B5B13">
          <w:rPr>
            <w:rFonts w:eastAsia="Times New Roman"/>
            <w:b/>
            <w:bCs/>
            <w:color w:val="000000" w:themeColor="text1"/>
            <w:szCs w:val="18"/>
            <w:lang w:val="en-US" w:eastAsia="en-US" w:bidi="ar-SA"/>
          </w:rPr>
          <w:t>_</w:t>
        </w:r>
        <w:proofErr w:type="gramStart"/>
        <w:r w:rsidRPr="009B5B13">
          <w:rPr>
            <w:rFonts w:eastAsia="Times New Roman"/>
            <w:b/>
            <w:bCs/>
            <w:color w:val="000000" w:themeColor="text1"/>
            <w:szCs w:val="18"/>
            <w:lang w:val="en-US" w:eastAsia="en-US" w:bidi="ar-SA"/>
          </w:rPr>
          <w:t>fn</w:t>
        </w:r>
        <w:proofErr w:type="spellEnd"/>
        <w:r w:rsidRPr="009B5B13">
          <w:rPr>
            <w:rFonts w:eastAsia="Times New Roman"/>
            <w:b/>
            <w:bCs/>
            <w:color w:val="000000" w:themeColor="text1"/>
            <w:szCs w:val="18"/>
            <w:lang w:val="en-US" w:eastAsia="en-US" w:bidi="ar-SA"/>
          </w:rPr>
          <w:t>(</w:t>
        </w:r>
        <w:proofErr w:type="gramEnd"/>
      </w:ins>
    </w:p>
    <w:p w14:paraId="166150C3" w14:textId="77777777" w:rsidR="005650E0" w:rsidRPr="009B5B13" w:rsidRDefault="005650E0" w:rsidP="005650E0">
      <w:pPr>
        <w:spacing w:after="0"/>
        <w:ind w:left="1440"/>
        <w:rPr>
          <w:ins w:id="425" w:author="Mickey  Spiegel" w:date="2019-04-17T20:55:00Z"/>
          <w:rFonts w:eastAsia="Times New Roman"/>
          <w:color w:val="000000" w:themeColor="text1"/>
          <w:szCs w:val="18"/>
          <w:lang w:val="en-US" w:eastAsia="en-US" w:bidi="ar-SA"/>
        </w:rPr>
      </w:pPr>
      <w:ins w:id="426" w:author="Mickey  Spiegel" w:date="2019-04-17T20:55:00Z">
        <w:r w:rsidRPr="009B5B13">
          <w:rPr>
            <w:rFonts w:eastAsia="Times New Roman"/>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w:t>
        </w:r>
        <w:r>
          <w:rPr>
            <w:rFonts w:eastAsia="Times New Roman"/>
            <w:bCs/>
            <w:color w:val="000000" w:themeColor="text1"/>
            <w:szCs w:val="18"/>
            <w:lang w:val="en-US" w:eastAsia="en-US" w:bidi="ar-SA"/>
          </w:rPr>
          <w:t>int</w:t>
        </w:r>
        <w:r w:rsidRPr="009B5B13">
          <w:rPr>
            <w:rFonts w:eastAsia="Times New Roman"/>
            <w:bCs/>
            <w:color w:val="000000" w:themeColor="text1"/>
            <w:szCs w:val="18"/>
            <w:lang w:val="en-US" w:eastAsia="en-US" w:bidi="ar-SA"/>
          </w:rPr>
          <w:t>_obj</w:t>
        </w:r>
        <w:proofErr w:type="spellEnd"/>
        <w:r w:rsidRPr="009B5B13">
          <w:rPr>
            <w:rFonts w:eastAsia="Times New Roman"/>
            <w:color w:val="000000" w:themeColor="text1"/>
            <w:szCs w:val="18"/>
            <w:lang w:val="en-US" w:eastAsia="en-US" w:bidi="ar-SA"/>
          </w:rPr>
          <w:t>,</w:t>
        </w:r>
      </w:ins>
    </w:p>
    <w:p w14:paraId="2E6406BB" w14:textId="77777777" w:rsidR="005650E0" w:rsidRPr="009B5B13" w:rsidRDefault="005650E0" w:rsidP="005650E0">
      <w:pPr>
        <w:spacing w:after="0"/>
        <w:ind w:left="1440"/>
        <w:rPr>
          <w:ins w:id="427" w:author="Mickey  Spiegel" w:date="2019-04-17T20:55:00Z"/>
          <w:rFonts w:eastAsia="Times New Roman"/>
          <w:color w:val="000000" w:themeColor="text1"/>
          <w:szCs w:val="18"/>
          <w:lang w:val="en-US" w:eastAsia="en-US" w:bidi="ar-SA"/>
        </w:rPr>
      </w:pPr>
      <w:proofErr w:type="spellStart"/>
      <w:ins w:id="428" w:author="Mickey  Spiegel" w:date="2019-04-17T20:55:00Z">
        <w:r w:rsidRPr="009B5B13">
          <w:rPr>
            <w:rFonts w:eastAsia="Times New Roman"/>
            <w:color w:val="000000" w:themeColor="text1"/>
            <w:szCs w:val="18"/>
            <w:lang w:val="en-US" w:eastAsia="en-US" w:bidi="ar-SA"/>
          </w:rPr>
          <w:t>switch_id</w:t>
        </w:r>
        <w:proofErr w:type="spellEnd"/>
        <w:r w:rsidRPr="009B5B13">
          <w:rPr>
            <w:rFonts w:eastAsia="Times New Roman"/>
            <w:color w:val="000000" w:themeColor="text1"/>
            <w:szCs w:val="18"/>
            <w:lang w:val="en-US" w:eastAsia="en-US" w:bidi="ar-SA"/>
          </w:rPr>
          <w:t>,</w:t>
        </w:r>
      </w:ins>
    </w:p>
    <w:p w14:paraId="4E630F1F" w14:textId="77777777" w:rsidR="005650E0" w:rsidRPr="009B5B13" w:rsidRDefault="005650E0" w:rsidP="005650E0">
      <w:pPr>
        <w:spacing w:after="0"/>
        <w:ind w:left="1440"/>
        <w:rPr>
          <w:ins w:id="429" w:author="Mickey  Spiegel" w:date="2019-04-17T20:55:00Z"/>
          <w:rFonts w:eastAsia="Times New Roman"/>
          <w:color w:val="000000" w:themeColor="text1"/>
          <w:szCs w:val="18"/>
          <w:lang w:val="en-US" w:eastAsia="en-US" w:bidi="ar-SA"/>
        </w:rPr>
      </w:pPr>
      <w:proofErr w:type="spellStart"/>
      <w:ins w:id="430" w:author="Mickey  Spiegel" w:date="2019-04-17T20:55:00Z">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w:t>
        </w:r>
      </w:ins>
    </w:p>
    <w:p w14:paraId="4947F446" w14:textId="77777777" w:rsidR="005650E0" w:rsidRPr="009B5B13" w:rsidRDefault="005650E0" w:rsidP="005650E0">
      <w:pPr>
        <w:spacing w:after="0"/>
        <w:ind w:left="1440"/>
        <w:rPr>
          <w:ins w:id="431" w:author="Mickey  Spiegel" w:date="2019-04-17T20:55:00Z"/>
          <w:rFonts w:eastAsia="Times New Roman"/>
          <w:color w:val="000000" w:themeColor="text1"/>
          <w:szCs w:val="18"/>
          <w:lang w:val="en-US" w:eastAsia="en-US" w:bidi="ar-SA"/>
        </w:rPr>
      </w:pPr>
      <w:proofErr w:type="spellStart"/>
      <w:ins w:id="432" w:author="Mickey  Spiegel" w:date="2019-04-17T20:55: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ins>
    </w:p>
    <w:p w14:paraId="107BF6F5" w14:textId="77777777" w:rsidR="005650E0" w:rsidRDefault="005650E0" w:rsidP="005650E0">
      <w:pPr>
        <w:spacing w:after="0"/>
        <w:ind w:left="230"/>
        <w:rPr>
          <w:ins w:id="433" w:author="Mickey  Spiegel" w:date="2019-04-17T21:05:00Z"/>
          <w:rFonts w:eastAsia="Times New Roman"/>
          <w:b/>
          <w:bCs/>
          <w:color w:val="000000" w:themeColor="text1"/>
          <w:szCs w:val="18"/>
          <w:lang w:eastAsia="en-US" w:bidi="ar-SA"/>
        </w:rPr>
      </w:pPr>
    </w:p>
    <w:p w14:paraId="3BF19D65" w14:textId="6EB75466" w:rsidR="005650E0" w:rsidRPr="004733B7" w:rsidRDefault="005650E0" w:rsidP="005650E0">
      <w:pPr>
        <w:spacing w:after="0"/>
        <w:ind w:left="230"/>
        <w:rPr>
          <w:ins w:id="434" w:author="Mickey  Spiegel" w:date="2019-04-17T21:05:00Z"/>
          <w:rFonts w:eastAsia="Times New Roman"/>
          <w:color w:val="000000" w:themeColor="text1"/>
          <w:szCs w:val="18"/>
          <w:lang w:val="en-US" w:eastAsia="en-US" w:bidi="ar-SA"/>
        </w:rPr>
      </w:pPr>
      <w:ins w:id="435" w:author="Mickey  Spiegel" w:date="2019-04-17T21:05:00Z">
        <w:r w:rsidRPr="004733B7">
          <w:rPr>
            <w:rFonts w:eastAsia="Times New Roman"/>
            <w:b/>
            <w:bCs/>
            <w:color w:val="000000" w:themeColor="text1"/>
            <w:szCs w:val="18"/>
            <w:lang w:eastAsia="en-US" w:bidi="ar-SA"/>
          </w:rPr>
          <w:t xml:space="preserve">Step </w:t>
        </w:r>
        <w:r>
          <w:rPr>
            <w:rFonts w:eastAsia="Times New Roman"/>
            <w:b/>
            <w:bCs/>
            <w:color w:val="000000" w:themeColor="text1"/>
            <w:szCs w:val="18"/>
            <w:lang w:eastAsia="en-US" w:bidi="ar-SA"/>
          </w:rPr>
          <w:t>B5</w:t>
        </w:r>
        <w:r w:rsidRPr="004733B7">
          <w:rPr>
            <w:rFonts w:eastAsia="Times New Roman"/>
            <w:b/>
            <w:bCs/>
            <w:color w:val="000000" w:themeColor="text1"/>
            <w:szCs w:val="18"/>
            <w:lang w:eastAsia="en-US" w:bidi="ar-SA"/>
          </w:rPr>
          <w:t xml:space="preserve">: Create </w:t>
        </w:r>
        <w:r>
          <w:rPr>
            <w:rFonts w:eastAsia="Times New Roman"/>
            <w:b/>
            <w:bCs/>
            <w:color w:val="000000" w:themeColor="text1"/>
            <w:szCs w:val="18"/>
            <w:lang w:eastAsia="en-US" w:bidi="ar-SA"/>
          </w:rPr>
          <w:t xml:space="preserve">an ACL table, an ACL entry, and </w:t>
        </w:r>
      </w:ins>
      <w:ins w:id="436" w:author="Mickey  Spiegel" w:date="2019-04-17T21:12:00Z">
        <w:r w:rsidR="007A32CC">
          <w:rPr>
            <w:rFonts w:eastAsia="Times New Roman"/>
            <w:b/>
            <w:bCs/>
            <w:color w:val="000000" w:themeColor="text1"/>
            <w:szCs w:val="18"/>
            <w:lang w:eastAsia="en-US" w:bidi="ar-SA"/>
          </w:rPr>
          <w:t>add the</w:t>
        </w:r>
      </w:ins>
      <w:ins w:id="437" w:author="Mickey  Spiegel" w:date="2019-04-17T21:05:00Z">
        <w:r>
          <w:rPr>
            <w:rFonts w:eastAsia="Times New Roman"/>
            <w:b/>
            <w:bCs/>
            <w:color w:val="000000" w:themeColor="text1"/>
            <w:szCs w:val="18"/>
            <w:lang w:eastAsia="en-US" w:bidi="ar-SA"/>
          </w:rPr>
          <w:t xml:space="preserve"> ACL table </w:t>
        </w:r>
      </w:ins>
      <w:ins w:id="438" w:author="Mickey  Spiegel" w:date="2019-04-17T21:12:00Z">
        <w:r w:rsidR="007A32CC">
          <w:rPr>
            <w:rFonts w:eastAsia="Times New Roman"/>
            <w:b/>
            <w:bCs/>
            <w:color w:val="000000" w:themeColor="text1"/>
            <w:szCs w:val="18"/>
            <w:lang w:eastAsia="en-US" w:bidi="ar-SA"/>
          </w:rPr>
          <w:t>to an existing ACL group</w:t>
        </w:r>
      </w:ins>
      <w:ins w:id="439" w:author="Mickey  Spiegel" w:date="2019-04-17T21:05:00Z">
        <w:r w:rsidR="007A32CC">
          <w:rPr>
            <w:rFonts w:eastAsia="Times New Roman"/>
            <w:b/>
            <w:bCs/>
            <w:color w:val="000000" w:themeColor="text1"/>
            <w:szCs w:val="18"/>
            <w:lang w:eastAsia="en-US" w:bidi="ar-SA"/>
          </w:rPr>
          <w:t xml:space="preserve"> that one or more ports binds</w:t>
        </w:r>
      </w:ins>
    </w:p>
    <w:p w14:paraId="3F3002FC" w14:textId="77777777" w:rsidR="005650E0" w:rsidRPr="003957F7" w:rsidRDefault="005650E0" w:rsidP="005650E0">
      <w:pPr>
        <w:spacing w:after="0"/>
        <w:ind w:left="720"/>
        <w:rPr>
          <w:ins w:id="440" w:author="Mickey  Spiegel" w:date="2019-04-17T21:05:00Z"/>
          <w:rFonts w:eastAsia="Times New Roman"/>
          <w:color w:val="000000" w:themeColor="text1"/>
          <w:szCs w:val="18"/>
          <w:lang w:val="en-US" w:eastAsia="en-US" w:bidi="ar-SA"/>
        </w:rPr>
      </w:pPr>
    </w:p>
    <w:p w14:paraId="2FEF487A" w14:textId="77777777" w:rsidR="005650E0" w:rsidRPr="003957F7" w:rsidRDefault="005650E0" w:rsidP="005650E0">
      <w:pPr>
        <w:spacing w:after="0"/>
        <w:ind w:left="720"/>
        <w:rPr>
          <w:ins w:id="441" w:author="Mickey  Spiegel" w:date="2019-04-17T21:05:00Z"/>
          <w:rFonts w:eastAsia="Times New Roman"/>
          <w:color w:val="000000" w:themeColor="text1"/>
          <w:szCs w:val="18"/>
          <w:lang w:val="en-US" w:eastAsia="en-US" w:bidi="ar-SA"/>
        </w:rPr>
      </w:pPr>
      <w:ins w:id="442" w:author="Mickey  Spiegel" w:date="2019-04-17T21:05:00Z">
        <w:r w:rsidRPr="003957F7">
          <w:rPr>
            <w:rFonts w:eastAsia="Times New Roman"/>
            <w:color w:val="000000" w:themeColor="text1"/>
            <w:szCs w:val="18"/>
            <w:lang w:val="en-US" w:eastAsia="en-US" w:bidi="ar-SA"/>
          </w:rPr>
          <w:t>// Create an ACL table acl_table_id</w:t>
        </w:r>
        <w:r>
          <w:rPr>
            <w:rFonts w:eastAsia="Times New Roman"/>
            <w:color w:val="000000" w:themeColor="text1"/>
            <w:szCs w:val="18"/>
            <w:lang w:val="en-US" w:eastAsia="en-US" w:bidi="ar-SA"/>
          </w:rPr>
          <w:t>1</w:t>
        </w:r>
      </w:ins>
    </w:p>
    <w:p w14:paraId="09BC3C60" w14:textId="77777777" w:rsidR="005650E0" w:rsidRPr="003957F7" w:rsidRDefault="005650E0" w:rsidP="005650E0">
      <w:pPr>
        <w:spacing w:after="0"/>
        <w:ind w:left="720"/>
        <w:rPr>
          <w:ins w:id="443" w:author="Mickey  Spiegel" w:date="2019-04-17T21:05:00Z"/>
          <w:rFonts w:eastAsia="Times New Roman"/>
          <w:color w:val="000000" w:themeColor="text1"/>
          <w:szCs w:val="18"/>
          <w:lang w:val="en-US" w:eastAsia="en-US" w:bidi="ar-SA"/>
        </w:rPr>
      </w:pPr>
      <w:proofErr w:type="spellStart"/>
      <w:ins w:id="444" w:author="Mickey  Spiegel" w:date="2019-04-17T21:05:00Z">
        <w:r w:rsidRPr="003957F7">
          <w:rPr>
            <w:rFonts w:eastAsia="Times New Roman"/>
            <w:color w:val="000000" w:themeColor="text1"/>
            <w:szCs w:val="18"/>
            <w:lang w:val="en-US" w:eastAsia="en-US" w:bidi="ar-SA"/>
          </w:rPr>
          <w:t>sai_object_id_t</w:t>
        </w:r>
        <w:proofErr w:type="spellEnd"/>
        <w:r w:rsidRPr="003957F7">
          <w:rPr>
            <w:rFonts w:eastAsia="Times New Roman"/>
            <w:color w:val="000000" w:themeColor="text1"/>
            <w:szCs w:val="18"/>
            <w:lang w:val="en-US" w:eastAsia="en-US" w:bidi="ar-SA"/>
          </w:rPr>
          <w:t xml:space="preserve"> acl_table_id</w:t>
        </w:r>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 xml:space="preserve"> = 0ULL;</w:t>
        </w:r>
      </w:ins>
    </w:p>
    <w:p w14:paraId="1564F05E" w14:textId="77777777" w:rsidR="005650E0" w:rsidRPr="003957F7" w:rsidRDefault="005650E0" w:rsidP="005650E0">
      <w:pPr>
        <w:spacing w:after="0"/>
        <w:ind w:left="720"/>
        <w:rPr>
          <w:ins w:id="445" w:author="Mickey  Spiegel" w:date="2019-04-17T21:05:00Z"/>
          <w:rFonts w:eastAsia="Times New Roman"/>
          <w:color w:val="000000" w:themeColor="text1"/>
          <w:szCs w:val="18"/>
          <w:lang w:val="en-US" w:eastAsia="en-US" w:bidi="ar-SA"/>
        </w:rPr>
      </w:pPr>
      <w:proofErr w:type="spellStart"/>
      <w:ins w:id="446" w:author="Mickey  Spiegel" w:date="2019-04-17T21:05:00Z">
        <w:r w:rsidRPr="003957F7">
          <w:rPr>
            <w:rFonts w:eastAsia="Times New Roman"/>
            <w:color w:val="000000" w:themeColor="text1"/>
            <w:szCs w:val="18"/>
            <w:lang w:val="en-US" w:eastAsia="en-US" w:bidi="ar-SA"/>
          </w:rPr>
          <w:t>acl_attr_</w:t>
        </w:r>
        <w:proofErr w:type="gramStart"/>
        <w:r w:rsidRPr="003957F7">
          <w:rPr>
            <w:rFonts w:eastAsia="Times New Roman"/>
            <w:color w:val="000000" w:themeColor="text1"/>
            <w:szCs w:val="18"/>
            <w:lang w:val="en-US" w:eastAsia="en-US" w:bidi="ar-SA"/>
          </w:rPr>
          <w:t>list</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0].id = SAI_ACL_TABLE_ATTR_ACL_STAGE;</w:t>
        </w:r>
      </w:ins>
    </w:p>
    <w:p w14:paraId="5C65F02F" w14:textId="77777777" w:rsidR="005650E0" w:rsidRPr="003957F7" w:rsidRDefault="005650E0" w:rsidP="005650E0">
      <w:pPr>
        <w:spacing w:after="0"/>
        <w:ind w:left="720"/>
        <w:rPr>
          <w:ins w:id="447" w:author="Mickey  Spiegel" w:date="2019-04-17T21:05:00Z"/>
          <w:rFonts w:eastAsia="Times New Roman"/>
          <w:color w:val="000000" w:themeColor="text1"/>
          <w:szCs w:val="18"/>
          <w:lang w:val="en-US" w:eastAsia="en-US" w:bidi="ar-SA"/>
        </w:rPr>
      </w:pPr>
      <w:proofErr w:type="spellStart"/>
      <w:ins w:id="448" w:author="Mickey  Spiegel" w:date="2019-04-17T21:05:00Z">
        <w:r w:rsidRPr="003957F7">
          <w:rPr>
            <w:rFonts w:eastAsia="Times New Roman"/>
            <w:color w:val="000000" w:themeColor="text1"/>
            <w:szCs w:val="18"/>
            <w:lang w:val="en-US" w:eastAsia="en-US" w:bidi="ar-SA"/>
          </w:rPr>
          <w:lastRenderedPageBreak/>
          <w:t>acl_attr_</w:t>
        </w:r>
        <w:proofErr w:type="gramStart"/>
        <w:r w:rsidRPr="003957F7">
          <w:rPr>
            <w:rFonts w:eastAsia="Times New Roman"/>
            <w:color w:val="000000" w:themeColor="text1"/>
            <w:szCs w:val="18"/>
            <w:lang w:val="en-US" w:eastAsia="en-US" w:bidi="ar-SA"/>
          </w:rPr>
          <w:t>list</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0].value.s32 = SAI_ACL_STAGE_INGRESS;</w:t>
        </w:r>
      </w:ins>
    </w:p>
    <w:p w14:paraId="4DBC1117" w14:textId="77777777" w:rsidR="005650E0" w:rsidRPr="003957F7" w:rsidRDefault="005650E0" w:rsidP="005650E0">
      <w:pPr>
        <w:spacing w:after="0"/>
        <w:rPr>
          <w:ins w:id="449" w:author="Mickey  Spiegel" w:date="2019-04-17T21:05:00Z"/>
          <w:rFonts w:eastAsia="Times New Roman"/>
          <w:color w:val="000000" w:themeColor="text1"/>
          <w:szCs w:val="18"/>
          <w:lang w:val="en-US" w:eastAsia="en-US" w:bidi="ar-SA"/>
        </w:rPr>
      </w:pPr>
    </w:p>
    <w:p w14:paraId="42E88D47" w14:textId="77777777" w:rsidR="005650E0" w:rsidRPr="003957F7" w:rsidRDefault="005650E0" w:rsidP="005650E0">
      <w:pPr>
        <w:spacing w:after="0"/>
        <w:ind w:left="720"/>
        <w:rPr>
          <w:ins w:id="450" w:author="Mickey  Spiegel" w:date="2019-04-17T21:05:00Z"/>
          <w:rFonts w:eastAsia="Times New Roman"/>
          <w:color w:val="000000" w:themeColor="text1"/>
          <w:szCs w:val="18"/>
          <w:lang w:val="en-US" w:eastAsia="en-US" w:bidi="ar-SA"/>
        </w:rPr>
      </w:pPr>
      <w:proofErr w:type="spellStart"/>
      <w:ins w:id="451" w:author="Mickey  Spiegel" w:date="2019-04-17T21:05:00Z">
        <w:r w:rsidRPr="003957F7">
          <w:rPr>
            <w:rFonts w:eastAsia="Times New Roman"/>
            <w:color w:val="000000" w:themeColor="text1"/>
            <w:szCs w:val="18"/>
            <w:lang w:val="en-US" w:eastAsia="en-US" w:bidi="ar-SA"/>
          </w:rPr>
          <w:t>acl_attr_</w:t>
        </w:r>
        <w:proofErr w:type="gramStart"/>
        <w:r w:rsidRPr="003957F7">
          <w:rPr>
            <w:rFonts w:eastAsia="Times New Roman"/>
            <w:color w:val="000000" w:themeColor="text1"/>
            <w:szCs w:val="18"/>
            <w:lang w:val="en-US" w:eastAsia="en-US" w:bidi="ar-SA"/>
          </w:rPr>
          <w:t>list</w:t>
        </w:r>
        <w:proofErr w:type="spellEnd"/>
        <w:r w:rsidRPr="003957F7">
          <w:rPr>
            <w:rFonts w:eastAsia="Times New Roman"/>
            <w:color w:val="000000" w:themeColor="text1"/>
            <w:szCs w:val="18"/>
            <w:lang w:val="en-US" w:eastAsia="en-US" w:bidi="ar-SA"/>
          </w:rPr>
          <w:t>[</w:t>
        </w:r>
        <w:proofErr w:type="gramEnd"/>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].id = SAI_ACL_TABLE_ATTR_FIELD_SRC_MAC;</w:t>
        </w:r>
      </w:ins>
    </w:p>
    <w:p w14:paraId="6E80A22D" w14:textId="77777777" w:rsidR="005650E0" w:rsidRPr="003957F7" w:rsidRDefault="005650E0" w:rsidP="005650E0">
      <w:pPr>
        <w:spacing w:after="0"/>
        <w:ind w:left="720"/>
        <w:rPr>
          <w:ins w:id="452" w:author="Mickey  Spiegel" w:date="2019-04-17T21:05:00Z"/>
          <w:rFonts w:eastAsia="Times New Roman"/>
          <w:color w:val="000000" w:themeColor="text1"/>
          <w:szCs w:val="18"/>
          <w:lang w:val="en-US" w:eastAsia="en-US" w:bidi="ar-SA"/>
        </w:rPr>
      </w:pPr>
      <w:proofErr w:type="spellStart"/>
      <w:ins w:id="453" w:author="Mickey  Spiegel" w:date="2019-04-17T21:05:00Z">
        <w:r w:rsidRPr="003957F7">
          <w:rPr>
            <w:rFonts w:eastAsia="Times New Roman"/>
            <w:color w:val="000000" w:themeColor="text1"/>
            <w:szCs w:val="18"/>
            <w:lang w:val="en-US" w:eastAsia="en-US" w:bidi="ar-SA"/>
          </w:rPr>
          <w:t>acl_attr_</w:t>
        </w:r>
        <w:proofErr w:type="gramStart"/>
        <w:r w:rsidRPr="003957F7">
          <w:rPr>
            <w:rFonts w:eastAsia="Times New Roman"/>
            <w:color w:val="000000" w:themeColor="text1"/>
            <w:szCs w:val="18"/>
            <w:lang w:val="en-US" w:eastAsia="en-US" w:bidi="ar-SA"/>
          </w:rPr>
          <w:t>list</w:t>
        </w:r>
        <w:proofErr w:type="spellEnd"/>
        <w:r w:rsidRPr="003957F7">
          <w:rPr>
            <w:rFonts w:eastAsia="Times New Roman"/>
            <w:color w:val="000000" w:themeColor="text1"/>
            <w:szCs w:val="18"/>
            <w:lang w:val="en-US" w:eastAsia="en-US" w:bidi="ar-SA"/>
          </w:rPr>
          <w:t>[</w:t>
        </w:r>
        <w:proofErr w:type="gramEnd"/>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w:t>
        </w:r>
        <w:proofErr w:type="spellStart"/>
        <w:r w:rsidRPr="003957F7">
          <w:rPr>
            <w:rFonts w:eastAsia="Times New Roman"/>
            <w:color w:val="000000" w:themeColor="text1"/>
            <w:szCs w:val="18"/>
            <w:lang w:val="en-US" w:eastAsia="en-US" w:bidi="ar-SA"/>
          </w:rPr>
          <w:t>value.booldata</w:t>
        </w:r>
        <w:proofErr w:type="spellEnd"/>
        <w:r w:rsidRPr="003957F7">
          <w:rPr>
            <w:rFonts w:eastAsia="Times New Roman"/>
            <w:color w:val="000000" w:themeColor="text1"/>
            <w:szCs w:val="18"/>
            <w:lang w:val="en-US" w:eastAsia="en-US" w:bidi="ar-SA"/>
          </w:rPr>
          <w:t xml:space="preserve"> = True;</w:t>
        </w:r>
      </w:ins>
    </w:p>
    <w:p w14:paraId="57DA79D4" w14:textId="77777777" w:rsidR="005650E0" w:rsidRPr="003957F7" w:rsidRDefault="005650E0" w:rsidP="005650E0">
      <w:pPr>
        <w:spacing w:after="0"/>
        <w:rPr>
          <w:ins w:id="454" w:author="Mickey  Spiegel" w:date="2019-04-17T21:05:00Z"/>
          <w:rFonts w:eastAsia="Times New Roman"/>
          <w:color w:val="000000" w:themeColor="text1"/>
          <w:szCs w:val="18"/>
          <w:lang w:val="en-US" w:eastAsia="en-US" w:bidi="ar-SA"/>
        </w:rPr>
      </w:pPr>
    </w:p>
    <w:p w14:paraId="73809FFD" w14:textId="77777777" w:rsidR="005650E0" w:rsidRPr="003957F7" w:rsidRDefault="005650E0" w:rsidP="005650E0">
      <w:pPr>
        <w:spacing w:after="0"/>
        <w:ind w:left="720"/>
        <w:rPr>
          <w:ins w:id="455" w:author="Mickey  Spiegel" w:date="2019-04-17T21:05:00Z"/>
          <w:rFonts w:eastAsia="Times New Roman"/>
          <w:color w:val="000000" w:themeColor="text1"/>
          <w:szCs w:val="18"/>
          <w:lang w:val="en-US" w:eastAsia="en-US" w:bidi="ar-SA"/>
        </w:rPr>
      </w:pPr>
      <w:proofErr w:type="spellStart"/>
      <w:ins w:id="456" w:author="Mickey  Spiegel" w:date="2019-04-17T21:05:00Z">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 </w:t>
        </w:r>
        <w:proofErr w:type="spellStart"/>
        <w:r w:rsidRPr="003957F7">
          <w:rPr>
            <w:rFonts w:eastAsia="Times New Roman"/>
            <w:color w:val="000000" w:themeColor="text1"/>
            <w:szCs w:val="18"/>
            <w:lang w:val="en-US" w:eastAsia="en-US" w:bidi="ar-SA"/>
          </w:rPr>
          <w:t>sai_acl_api</w:t>
        </w:r>
        <w:proofErr w:type="spellEnd"/>
        <w:r w:rsidRPr="003957F7">
          <w:rPr>
            <w:rFonts w:eastAsia="Times New Roman"/>
            <w:color w:val="000000" w:themeColor="text1"/>
            <w:szCs w:val="18"/>
            <w:lang w:val="en-US" w:eastAsia="en-US" w:bidi="ar-SA"/>
          </w:rPr>
          <w:t>-&gt;</w:t>
        </w:r>
        <w:proofErr w:type="spellStart"/>
        <w:r w:rsidRPr="003957F7">
          <w:rPr>
            <w:rFonts w:eastAsia="Times New Roman"/>
            <w:color w:val="000000" w:themeColor="text1"/>
            <w:szCs w:val="18"/>
            <w:lang w:val="en-US" w:eastAsia="en-US" w:bidi="ar-SA"/>
          </w:rPr>
          <w:t>create_acl_</w:t>
        </w:r>
        <w:proofErr w:type="gramStart"/>
        <w:r w:rsidRPr="003957F7">
          <w:rPr>
            <w:rFonts w:eastAsia="Times New Roman"/>
            <w:color w:val="000000" w:themeColor="text1"/>
            <w:szCs w:val="18"/>
            <w:lang w:val="en-US" w:eastAsia="en-US" w:bidi="ar-SA"/>
          </w:rPr>
          <w:t>table</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&amp;acl_table_id</w:t>
        </w:r>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2</w:t>
        </w:r>
        <w:r w:rsidRPr="003957F7">
          <w:rPr>
            <w:rFonts w:eastAsia="Times New Roman"/>
            <w:color w:val="000000" w:themeColor="text1"/>
            <w:szCs w:val="18"/>
            <w:lang w:val="en-US" w:eastAsia="en-US" w:bidi="ar-SA"/>
          </w:rPr>
          <w:t xml:space="preserve">, </w:t>
        </w:r>
        <w:proofErr w:type="spellStart"/>
        <w:r w:rsidRPr="003957F7">
          <w:rPr>
            <w:rFonts w:eastAsia="Times New Roman"/>
            <w:color w:val="000000" w:themeColor="text1"/>
            <w:szCs w:val="18"/>
            <w:lang w:val="en-US" w:eastAsia="en-US" w:bidi="ar-SA"/>
          </w:rPr>
          <w:t>acl_attr_list</w:t>
        </w:r>
        <w:proofErr w:type="spellEnd"/>
        <w:r w:rsidRPr="003957F7">
          <w:rPr>
            <w:rFonts w:eastAsia="Times New Roman"/>
            <w:color w:val="000000" w:themeColor="text1"/>
            <w:szCs w:val="18"/>
            <w:lang w:val="en-US" w:eastAsia="en-US" w:bidi="ar-SA"/>
          </w:rPr>
          <w:t>);</w:t>
        </w:r>
      </w:ins>
    </w:p>
    <w:p w14:paraId="2886B548" w14:textId="77777777" w:rsidR="005650E0" w:rsidRPr="003957F7" w:rsidRDefault="005650E0" w:rsidP="005650E0">
      <w:pPr>
        <w:spacing w:after="0"/>
        <w:ind w:left="720"/>
        <w:rPr>
          <w:ins w:id="457" w:author="Mickey  Spiegel" w:date="2019-04-17T21:05:00Z"/>
          <w:rFonts w:eastAsia="Times New Roman"/>
          <w:color w:val="000000" w:themeColor="text1"/>
          <w:szCs w:val="18"/>
          <w:lang w:val="en-US" w:eastAsia="en-US" w:bidi="ar-SA"/>
        </w:rPr>
      </w:pPr>
      <w:ins w:id="458" w:author="Mickey  Spiegel" w:date="2019-04-17T21:05:00Z">
        <w:r w:rsidRPr="003957F7">
          <w:rPr>
            <w:rFonts w:eastAsia="Times New Roman"/>
            <w:color w:val="000000" w:themeColor="text1"/>
            <w:szCs w:val="18"/>
            <w:lang w:val="en-US" w:eastAsia="en-US" w:bidi="ar-SA"/>
          </w:rPr>
          <w:t>if (</w:t>
        </w:r>
        <w:proofErr w:type="spellStart"/>
        <w:proofErr w:type="gram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w:t>
        </w:r>
        <w:proofErr w:type="gramEnd"/>
        <w:r w:rsidRPr="003957F7">
          <w:rPr>
            <w:rFonts w:eastAsia="Times New Roman"/>
            <w:color w:val="000000" w:themeColor="text1"/>
            <w:szCs w:val="18"/>
            <w:lang w:val="en-US" w:eastAsia="en-US" w:bidi="ar-SA"/>
          </w:rPr>
          <w:t>= SAI_STATUS_SUCCESS) {</w:t>
        </w:r>
      </w:ins>
    </w:p>
    <w:p w14:paraId="52E5551C" w14:textId="77777777" w:rsidR="005650E0" w:rsidRPr="003957F7" w:rsidRDefault="005650E0" w:rsidP="005650E0">
      <w:pPr>
        <w:spacing w:after="0"/>
        <w:ind w:left="720"/>
        <w:rPr>
          <w:ins w:id="459" w:author="Mickey  Spiegel" w:date="2019-04-17T21:05:00Z"/>
          <w:rFonts w:eastAsia="Times New Roman"/>
          <w:color w:val="000000" w:themeColor="text1"/>
          <w:szCs w:val="18"/>
          <w:lang w:val="en-US" w:eastAsia="en-US" w:bidi="ar-SA"/>
        </w:rPr>
      </w:pPr>
      <w:ins w:id="460" w:author="Mickey  Spiegel" w:date="2019-04-17T21:05:00Z">
        <w:r w:rsidRPr="003957F7">
          <w:rPr>
            <w:rFonts w:eastAsia="Times New Roman"/>
            <w:color w:val="000000" w:themeColor="text1"/>
            <w:szCs w:val="18"/>
            <w:lang w:val="en-US" w:eastAsia="en-US" w:bidi="ar-SA"/>
          </w:rPr>
          <w:t xml:space="preserve">    return </w:t>
        </w: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w:t>
        </w:r>
      </w:ins>
    </w:p>
    <w:p w14:paraId="42FEF7BA" w14:textId="77777777" w:rsidR="005650E0" w:rsidRPr="003957F7" w:rsidRDefault="005650E0" w:rsidP="005650E0">
      <w:pPr>
        <w:spacing w:after="0"/>
        <w:ind w:left="720"/>
        <w:rPr>
          <w:ins w:id="461" w:author="Mickey  Spiegel" w:date="2019-04-17T21:05:00Z"/>
          <w:rFonts w:eastAsia="Times New Roman"/>
          <w:color w:val="000000" w:themeColor="text1"/>
          <w:szCs w:val="18"/>
          <w:lang w:val="en-US" w:eastAsia="en-US" w:bidi="ar-SA"/>
        </w:rPr>
      </w:pPr>
      <w:ins w:id="462" w:author="Mickey  Spiegel" w:date="2019-04-17T21:05:00Z">
        <w:r w:rsidRPr="003957F7">
          <w:rPr>
            <w:rFonts w:eastAsia="Times New Roman"/>
            <w:color w:val="000000" w:themeColor="text1"/>
            <w:szCs w:val="18"/>
            <w:lang w:val="en-US" w:eastAsia="en-US" w:bidi="ar-SA"/>
          </w:rPr>
          <w:t>}</w:t>
        </w:r>
      </w:ins>
    </w:p>
    <w:p w14:paraId="4A726B45" w14:textId="77777777" w:rsidR="005650E0" w:rsidRPr="003957F7" w:rsidRDefault="005650E0" w:rsidP="005650E0">
      <w:pPr>
        <w:spacing w:after="0"/>
        <w:ind w:left="720"/>
        <w:rPr>
          <w:ins w:id="463" w:author="Mickey  Spiegel" w:date="2019-04-17T21:05:00Z"/>
          <w:rFonts w:eastAsia="Times New Roman"/>
          <w:color w:val="000000" w:themeColor="text1"/>
          <w:szCs w:val="18"/>
          <w:lang w:val="en-US" w:eastAsia="en-US" w:bidi="ar-SA"/>
        </w:rPr>
      </w:pPr>
    </w:p>
    <w:p w14:paraId="228A0199" w14:textId="77777777" w:rsidR="005650E0" w:rsidRPr="003957F7" w:rsidRDefault="005650E0" w:rsidP="005650E0">
      <w:pPr>
        <w:spacing w:after="0"/>
        <w:ind w:left="720"/>
        <w:rPr>
          <w:ins w:id="464" w:author="Mickey  Spiegel" w:date="2019-04-17T21:05:00Z"/>
          <w:rFonts w:eastAsia="Times New Roman"/>
          <w:color w:val="000000" w:themeColor="text1"/>
          <w:szCs w:val="18"/>
          <w:lang w:val="en-US" w:eastAsia="en-US" w:bidi="ar-SA"/>
        </w:rPr>
      </w:pPr>
      <w:ins w:id="465" w:author="Mickey  Spiegel" w:date="2019-04-17T21:05:00Z">
        <w:r w:rsidRPr="003957F7">
          <w:rPr>
            <w:rFonts w:eastAsia="Times New Roman"/>
            <w:color w:val="000000" w:themeColor="text1"/>
            <w:szCs w:val="18"/>
            <w:lang w:val="en-US" w:eastAsia="en-US" w:bidi="ar-SA"/>
          </w:rPr>
          <w:t xml:space="preserve">// Create an ACL table entry to </w:t>
        </w:r>
        <w:r>
          <w:rPr>
            <w:rFonts w:eastAsia="Times New Roman"/>
            <w:color w:val="000000" w:themeColor="text1"/>
            <w:szCs w:val="18"/>
            <w:lang w:val="en-US" w:eastAsia="en-US" w:bidi="ar-SA"/>
          </w:rPr>
          <w:t xml:space="preserve">match on </w:t>
        </w:r>
        <w:proofErr w:type="spellStart"/>
        <w:r>
          <w:rPr>
            <w:rFonts w:eastAsia="Times New Roman"/>
            <w:color w:val="000000" w:themeColor="text1"/>
            <w:szCs w:val="18"/>
            <w:lang w:val="en-US" w:eastAsia="en-US" w:bidi="ar-SA"/>
          </w:rPr>
          <w:t>src_mac</w:t>
        </w:r>
        <w:proofErr w:type="spellEnd"/>
        <w:r w:rsidRPr="003957F7">
          <w:rPr>
            <w:rFonts w:eastAsia="Times New Roman"/>
            <w:color w:val="000000" w:themeColor="text1"/>
            <w:szCs w:val="18"/>
            <w:lang w:val="en-US" w:eastAsia="en-US" w:bidi="ar-SA"/>
          </w:rPr>
          <w:t xml:space="preserve"> </w:t>
        </w:r>
      </w:ins>
    </w:p>
    <w:p w14:paraId="236C01A8" w14:textId="77777777" w:rsidR="005650E0" w:rsidRPr="003957F7" w:rsidRDefault="005650E0" w:rsidP="005650E0">
      <w:pPr>
        <w:spacing w:after="0"/>
        <w:ind w:left="720"/>
        <w:rPr>
          <w:ins w:id="466" w:author="Mickey  Spiegel" w:date="2019-04-17T21:05:00Z"/>
          <w:rFonts w:eastAsia="Times New Roman"/>
          <w:color w:val="000000" w:themeColor="text1"/>
          <w:szCs w:val="18"/>
          <w:lang w:val="en-US" w:eastAsia="en-US" w:bidi="ar-SA"/>
        </w:rPr>
      </w:pPr>
      <w:proofErr w:type="spellStart"/>
      <w:ins w:id="467" w:author="Mickey  Spiegel" w:date="2019-04-17T21:05:00Z">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0].id = SAI_ACL_ENTRY_ATTR_TABLE_ID;</w:t>
        </w:r>
      </w:ins>
    </w:p>
    <w:p w14:paraId="018850EB" w14:textId="77777777" w:rsidR="005650E0" w:rsidRPr="006559B3" w:rsidRDefault="005650E0" w:rsidP="005650E0">
      <w:pPr>
        <w:spacing w:after="0"/>
        <w:ind w:left="720"/>
        <w:rPr>
          <w:ins w:id="468" w:author="Mickey  Spiegel" w:date="2019-04-17T21:05:00Z"/>
          <w:rFonts w:eastAsia="Times New Roman"/>
          <w:color w:val="000000" w:themeColor="text1"/>
          <w:szCs w:val="18"/>
          <w:lang w:val="en-US" w:eastAsia="en-US" w:bidi="ar-SA"/>
        </w:rPr>
      </w:pPr>
      <w:proofErr w:type="spellStart"/>
      <w:ins w:id="469" w:author="Mickey  Spiegel" w:date="2019-04-17T21:05:00Z">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0].</w:t>
        </w:r>
        <w:proofErr w:type="spellStart"/>
        <w:r w:rsidRPr="003957F7">
          <w:rPr>
            <w:rFonts w:eastAsia="Times New Roman"/>
            <w:color w:val="000000" w:themeColor="text1"/>
            <w:szCs w:val="18"/>
            <w:lang w:val="en-US" w:eastAsia="en-US" w:bidi="ar-SA"/>
          </w:rPr>
          <w:t>value.oid</w:t>
        </w:r>
        <w:proofErr w:type="spellEnd"/>
        <w:r w:rsidRPr="003957F7">
          <w:rPr>
            <w:rFonts w:eastAsia="Times New Roman"/>
            <w:color w:val="000000" w:themeColor="text1"/>
            <w:szCs w:val="18"/>
            <w:lang w:val="en-US" w:eastAsia="en-US" w:bidi="ar-SA"/>
          </w:rPr>
          <w:t xml:space="preserve"> = acl_table_id</w:t>
        </w:r>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w:t>
        </w:r>
      </w:ins>
    </w:p>
    <w:p w14:paraId="6594F467" w14:textId="77777777" w:rsidR="005650E0" w:rsidRDefault="005650E0" w:rsidP="005650E0">
      <w:pPr>
        <w:spacing w:after="0"/>
        <w:ind w:left="720"/>
        <w:rPr>
          <w:ins w:id="470" w:author="Mickey  Spiegel" w:date="2019-04-17T21:05:00Z"/>
          <w:rFonts w:eastAsia="Times New Roman"/>
          <w:color w:val="000000" w:themeColor="text1"/>
          <w:szCs w:val="18"/>
          <w:lang w:val="en-US" w:eastAsia="en-US" w:bidi="ar-SA"/>
        </w:rPr>
      </w:pPr>
    </w:p>
    <w:p w14:paraId="1E70F3A1" w14:textId="77777777" w:rsidR="005650E0" w:rsidRPr="003957F7" w:rsidRDefault="005650E0" w:rsidP="005650E0">
      <w:pPr>
        <w:spacing w:after="0"/>
        <w:ind w:left="720"/>
        <w:rPr>
          <w:ins w:id="471" w:author="Mickey  Spiegel" w:date="2019-04-17T21:05:00Z"/>
          <w:rFonts w:eastAsia="Times New Roman"/>
          <w:color w:val="000000" w:themeColor="text1"/>
          <w:szCs w:val="18"/>
          <w:lang w:val="en-US" w:eastAsia="en-US" w:bidi="ar-SA"/>
        </w:rPr>
      </w:pPr>
      <w:proofErr w:type="spellStart"/>
      <w:ins w:id="472" w:author="Mickey  Spiegel" w:date="2019-04-17T21:05:00Z">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1].id = SAI_ACL_ENTRY_ATTR_PRIORITY;</w:t>
        </w:r>
      </w:ins>
    </w:p>
    <w:p w14:paraId="6E3F2F1E" w14:textId="77777777" w:rsidR="005650E0" w:rsidRPr="003957F7" w:rsidRDefault="005650E0" w:rsidP="005650E0">
      <w:pPr>
        <w:spacing w:after="0"/>
        <w:ind w:left="720"/>
        <w:rPr>
          <w:ins w:id="473" w:author="Mickey  Spiegel" w:date="2019-04-17T21:05:00Z"/>
          <w:rFonts w:eastAsia="Times New Roman"/>
          <w:color w:val="000000" w:themeColor="text1"/>
          <w:szCs w:val="18"/>
          <w:lang w:val="en-US" w:eastAsia="en-US" w:bidi="ar-SA"/>
        </w:rPr>
      </w:pPr>
      <w:proofErr w:type="spellStart"/>
      <w:ins w:id="474" w:author="Mickey  Spiegel" w:date="2019-04-17T21:05:00Z">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1].value.u32 = 1;</w:t>
        </w:r>
      </w:ins>
    </w:p>
    <w:p w14:paraId="08FF849E" w14:textId="77777777" w:rsidR="005650E0" w:rsidRDefault="005650E0" w:rsidP="005650E0">
      <w:pPr>
        <w:spacing w:after="0"/>
        <w:ind w:left="720"/>
        <w:rPr>
          <w:ins w:id="475" w:author="Mickey  Spiegel" w:date="2019-04-17T21:05:00Z"/>
          <w:rFonts w:eastAsia="Times New Roman"/>
          <w:color w:val="000000" w:themeColor="text1"/>
          <w:szCs w:val="18"/>
          <w:lang w:val="en-US" w:eastAsia="en-US" w:bidi="ar-SA"/>
        </w:rPr>
      </w:pPr>
    </w:p>
    <w:p w14:paraId="4D8F5878" w14:textId="77777777" w:rsidR="005650E0" w:rsidRPr="003957F7" w:rsidRDefault="005650E0" w:rsidP="005650E0">
      <w:pPr>
        <w:spacing w:after="0"/>
        <w:ind w:left="720"/>
        <w:rPr>
          <w:ins w:id="476" w:author="Mickey  Spiegel" w:date="2019-04-17T21:05:00Z"/>
          <w:rFonts w:eastAsia="Times New Roman"/>
          <w:color w:val="000000" w:themeColor="text1"/>
          <w:szCs w:val="18"/>
          <w:lang w:val="en-US" w:eastAsia="en-US" w:bidi="ar-SA"/>
        </w:rPr>
      </w:pPr>
      <w:proofErr w:type="spellStart"/>
      <w:ins w:id="477" w:author="Mickey  Spiegel" w:date="2019-04-17T21:05:00Z">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2].id = SAI_ACL_ENTRY_ATTR_FIELD_SRC_MAC;</w:t>
        </w:r>
      </w:ins>
    </w:p>
    <w:p w14:paraId="0F41E0D8" w14:textId="77777777" w:rsidR="005650E0" w:rsidRPr="006559B3" w:rsidRDefault="005650E0" w:rsidP="005650E0">
      <w:pPr>
        <w:spacing w:after="0"/>
        <w:ind w:left="720"/>
        <w:rPr>
          <w:ins w:id="478" w:author="Mickey  Spiegel" w:date="2019-04-17T21:05:00Z"/>
          <w:rFonts w:eastAsia="Times New Roman"/>
          <w:color w:val="000000" w:themeColor="text1"/>
          <w:szCs w:val="18"/>
          <w:lang w:val="en-US" w:eastAsia="en-US" w:bidi="ar-SA"/>
        </w:rPr>
      </w:pPr>
      <w:ins w:id="479" w:author="Mickey  Spiegel" w:date="2019-04-17T21:05:00Z">
        <w:r w:rsidRPr="003957F7">
          <w:rPr>
            <w:rFonts w:eastAsia="Times New Roman"/>
            <w:color w:val="000000" w:themeColor="text1"/>
            <w:szCs w:val="18"/>
            <w:lang w:val="en-US" w:eastAsia="en-US" w:bidi="ar-SA"/>
          </w:rPr>
          <w:t>CONVERT_MAC_TO_SAI_MAC (</w:t>
        </w:r>
        <w:proofErr w:type="spellStart"/>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 xml:space="preserve">2].value.aclfield.data.mac, </w:t>
        </w:r>
        <w:proofErr w:type="spellStart"/>
        <w:r w:rsidRPr="003957F7">
          <w:rPr>
            <w:rFonts w:eastAsia="Times New Roman"/>
            <w:color w:val="000000" w:themeColor="text1"/>
            <w:szCs w:val="18"/>
            <w:lang w:val="en-US" w:eastAsia="en-US" w:bidi="ar-SA"/>
          </w:rPr>
          <w:t>src_mac</w:t>
        </w:r>
        <w:proofErr w:type="spellEnd"/>
        <w:r w:rsidRPr="003957F7">
          <w:rPr>
            <w:rFonts w:eastAsia="Times New Roman"/>
            <w:color w:val="000000" w:themeColor="text1"/>
            <w:szCs w:val="18"/>
            <w:lang w:val="en-US" w:eastAsia="en-US" w:bidi="ar-SA"/>
          </w:rPr>
          <w:t>);</w:t>
        </w:r>
      </w:ins>
    </w:p>
    <w:p w14:paraId="6D5B6B80" w14:textId="77777777" w:rsidR="005650E0" w:rsidRDefault="005650E0" w:rsidP="005650E0">
      <w:pPr>
        <w:spacing w:after="0"/>
        <w:ind w:left="720"/>
        <w:rPr>
          <w:ins w:id="480" w:author="Mickey  Spiegel" w:date="2019-04-17T21:05:00Z"/>
          <w:rFonts w:eastAsia="Times New Roman"/>
          <w:color w:val="000000" w:themeColor="text1"/>
          <w:szCs w:val="18"/>
          <w:lang w:val="en-US" w:eastAsia="en-US" w:bidi="ar-SA"/>
        </w:rPr>
      </w:pPr>
    </w:p>
    <w:p w14:paraId="456A0DD1" w14:textId="50CA1B8E" w:rsidR="0038208B" w:rsidRPr="003957F7" w:rsidRDefault="0038208B" w:rsidP="0038208B">
      <w:pPr>
        <w:spacing w:after="0"/>
        <w:ind w:left="720"/>
        <w:rPr>
          <w:ins w:id="481" w:author="Mickey  Spiegel" w:date="2019-05-01T16:23:00Z"/>
          <w:rFonts w:eastAsia="Times New Roman"/>
          <w:color w:val="000000" w:themeColor="text1"/>
          <w:szCs w:val="18"/>
          <w:lang w:val="en-US" w:eastAsia="en-US" w:bidi="ar-SA"/>
        </w:rPr>
      </w:pPr>
      <w:proofErr w:type="spellStart"/>
      <w:ins w:id="482" w:author="Mickey  Spiegel" w:date="2019-05-01T16:23:00Z">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Pr>
            <w:rFonts w:eastAsia="Times New Roman"/>
            <w:color w:val="000000" w:themeColor="text1"/>
            <w:szCs w:val="18"/>
            <w:lang w:val="en-US" w:eastAsia="en-US" w:bidi="ar-SA"/>
          </w:rPr>
          <w:t>3</w:t>
        </w:r>
        <w:r w:rsidRPr="003957F7">
          <w:rPr>
            <w:rFonts w:eastAsia="Times New Roman"/>
            <w:color w:val="000000" w:themeColor="text1"/>
            <w:szCs w:val="18"/>
            <w:lang w:val="en-US" w:eastAsia="en-US" w:bidi="ar-SA"/>
          </w:rPr>
          <w:t>].id = SAI_ACL_ENTRY_ATTR_</w:t>
        </w:r>
        <w:r>
          <w:rPr>
            <w:rFonts w:eastAsia="Times New Roman"/>
            <w:color w:val="000000" w:themeColor="text1"/>
            <w:szCs w:val="18"/>
            <w:lang w:val="en-US" w:eastAsia="en-US" w:bidi="ar-SA"/>
          </w:rPr>
          <w:t>ACTION_INT</w:t>
        </w:r>
      </w:ins>
      <w:ins w:id="483" w:author="Mickey  Spiegel" w:date="2019-05-02T13:23:00Z">
        <w:r w:rsidR="00E37640">
          <w:rPr>
            <w:rFonts w:eastAsia="Times New Roman"/>
            <w:color w:val="000000" w:themeColor="text1"/>
            <w:szCs w:val="18"/>
            <w:lang w:val="en-US" w:eastAsia="en-US" w:bidi="ar-SA"/>
          </w:rPr>
          <w:t>_INSERT</w:t>
        </w:r>
      </w:ins>
      <w:ins w:id="484" w:author="Mickey  Spiegel" w:date="2019-05-01T16:23:00Z">
        <w:r w:rsidRPr="003957F7">
          <w:rPr>
            <w:rFonts w:eastAsia="Times New Roman"/>
            <w:color w:val="000000" w:themeColor="text1"/>
            <w:szCs w:val="18"/>
            <w:lang w:val="en-US" w:eastAsia="en-US" w:bidi="ar-SA"/>
          </w:rPr>
          <w:t>;</w:t>
        </w:r>
      </w:ins>
    </w:p>
    <w:p w14:paraId="10A0F421" w14:textId="77777777" w:rsidR="0038208B" w:rsidRPr="003957F7" w:rsidRDefault="0038208B" w:rsidP="0038208B">
      <w:pPr>
        <w:spacing w:after="0"/>
        <w:ind w:left="720"/>
        <w:rPr>
          <w:ins w:id="485" w:author="Mickey  Spiegel" w:date="2019-05-01T16:23:00Z"/>
          <w:rFonts w:eastAsia="Times New Roman"/>
          <w:color w:val="000000" w:themeColor="text1"/>
          <w:szCs w:val="18"/>
          <w:lang w:val="en-US" w:eastAsia="en-US" w:bidi="ar-SA"/>
        </w:rPr>
      </w:pPr>
      <w:proofErr w:type="spellStart"/>
      <w:ins w:id="486" w:author="Mickey  Spiegel" w:date="2019-05-01T16:23:00Z">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Pr>
            <w:rFonts w:eastAsia="Times New Roman"/>
            <w:color w:val="000000" w:themeColor="text1"/>
            <w:szCs w:val="18"/>
            <w:lang w:val="en-US" w:eastAsia="en-US" w:bidi="ar-SA"/>
          </w:rPr>
          <w:t>3</w:t>
        </w:r>
        <w:r w:rsidRPr="003957F7">
          <w:rPr>
            <w:rFonts w:eastAsia="Times New Roman"/>
            <w:color w:val="000000" w:themeColor="text1"/>
            <w:szCs w:val="18"/>
            <w:lang w:val="en-US" w:eastAsia="en-US" w:bidi="ar-SA"/>
          </w:rPr>
          <w:t>].</w:t>
        </w:r>
        <w:proofErr w:type="spellStart"/>
        <w:r w:rsidRPr="003957F7">
          <w:rPr>
            <w:rFonts w:eastAsia="Times New Roman"/>
            <w:color w:val="000000" w:themeColor="text1"/>
            <w:szCs w:val="18"/>
            <w:lang w:val="en-US" w:eastAsia="en-US" w:bidi="ar-SA"/>
          </w:rPr>
          <w:t>value.</w:t>
        </w:r>
        <w:r>
          <w:rPr>
            <w:rFonts w:eastAsia="Times New Roman"/>
            <w:color w:val="000000" w:themeColor="text1"/>
            <w:szCs w:val="18"/>
            <w:lang w:val="en-US" w:eastAsia="en-US" w:bidi="ar-SA"/>
          </w:rPr>
          <w:t>booldata</w:t>
        </w:r>
        <w:proofErr w:type="spellEnd"/>
        <w:r w:rsidRPr="003957F7">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True</w:t>
        </w:r>
        <w:r w:rsidRPr="003957F7">
          <w:rPr>
            <w:rFonts w:eastAsia="Times New Roman"/>
            <w:color w:val="000000" w:themeColor="text1"/>
            <w:szCs w:val="18"/>
            <w:lang w:val="en-US" w:eastAsia="en-US" w:bidi="ar-SA"/>
          </w:rPr>
          <w:t>;</w:t>
        </w:r>
      </w:ins>
    </w:p>
    <w:p w14:paraId="09C24A5E" w14:textId="77777777" w:rsidR="0038208B" w:rsidRDefault="0038208B" w:rsidP="0038208B">
      <w:pPr>
        <w:spacing w:after="0"/>
        <w:rPr>
          <w:ins w:id="487" w:author="Mickey  Spiegel" w:date="2019-05-01T16:23:00Z"/>
          <w:rFonts w:eastAsia="Times New Roman"/>
          <w:color w:val="000000" w:themeColor="text1"/>
          <w:szCs w:val="18"/>
          <w:lang w:val="en-US" w:eastAsia="en-US" w:bidi="ar-SA"/>
        </w:rPr>
      </w:pPr>
    </w:p>
    <w:p w14:paraId="6737EDB5" w14:textId="748FF238" w:rsidR="005650E0" w:rsidRPr="003957F7" w:rsidRDefault="005650E0" w:rsidP="005650E0">
      <w:pPr>
        <w:spacing w:after="0"/>
        <w:ind w:left="720"/>
        <w:rPr>
          <w:ins w:id="488" w:author="Mickey  Spiegel" w:date="2019-04-17T21:05:00Z"/>
          <w:rFonts w:eastAsia="Times New Roman"/>
          <w:color w:val="000000" w:themeColor="text1"/>
          <w:szCs w:val="18"/>
          <w:lang w:val="en-US" w:eastAsia="en-US" w:bidi="ar-SA"/>
        </w:rPr>
      </w:pPr>
      <w:proofErr w:type="spellStart"/>
      <w:ins w:id="489" w:author="Mickey  Spiegel" w:date="2019-04-17T21:05:00Z">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0038208B">
          <w:rPr>
            <w:rFonts w:eastAsia="Times New Roman"/>
            <w:color w:val="000000" w:themeColor="text1"/>
            <w:szCs w:val="18"/>
            <w:lang w:val="en-US" w:eastAsia="en-US" w:bidi="ar-SA"/>
          </w:rPr>
          <w:t>4</w:t>
        </w:r>
        <w:r w:rsidRPr="003957F7">
          <w:rPr>
            <w:rFonts w:eastAsia="Times New Roman"/>
            <w:color w:val="000000" w:themeColor="text1"/>
            <w:szCs w:val="18"/>
            <w:lang w:val="en-US" w:eastAsia="en-US" w:bidi="ar-SA"/>
          </w:rPr>
          <w:t>].id = SAI_ACL_ENTRY_ATTR_</w:t>
        </w:r>
        <w:r>
          <w:rPr>
            <w:rFonts w:eastAsia="Times New Roman"/>
            <w:color w:val="000000" w:themeColor="text1"/>
            <w:szCs w:val="18"/>
            <w:lang w:val="en-US" w:eastAsia="en-US" w:bidi="ar-SA"/>
          </w:rPr>
          <w:t>ACTION_</w:t>
        </w:r>
      </w:ins>
      <w:ins w:id="490" w:author="Mickey  Spiegel" w:date="2019-04-17T21:22:00Z">
        <w:r w:rsidR="00587348">
          <w:rPr>
            <w:rFonts w:eastAsia="Times New Roman"/>
            <w:color w:val="000000" w:themeColor="text1"/>
            <w:szCs w:val="18"/>
            <w:lang w:val="en-US" w:eastAsia="en-US" w:bidi="ar-SA"/>
          </w:rPr>
          <w:t>TAM_</w:t>
        </w:r>
      </w:ins>
      <w:ins w:id="491" w:author="Mickey  Spiegel" w:date="2019-04-17T21:06:00Z">
        <w:r w:rsidR="00587348">
          <w:rPr>
            <w:rFonts w:eastAsia="Times New Roman"/>
            <w:color w:val="000000" w:themeColor="text1"/>
            <w:szCs w:val="18"/>
            <w:lang w:val="en-US" w:eastAsia="en-US" w:bidi="ar-SA"/>
          </w:rPr>
          <w:t>INT</w:t>
        </w:r>
      </w:ins>
      <w:ins w:id="492" w:author="Mickey  Spiegel" w:date="2019-05-02T13:23:00Z">
        <w:r w:rsidR="00E37640">
          <w:rPr>
            <w:rFonts w:eastAsia="Times New Roman"/>
            <w:color w:val="000000" w:themeColor="text1"/>
            <w:szCs w:val="18"/>
            <w:lang w:val="en-US" w:eastAsia="en-US" w:bidi="ar-SA"/>
          </w:rPr>
          <w:t>_OBJECT</w:t>
        </w:r>
      </w:ins>
      <w:ins w:id="493" w:author="Mickey  Spiegel" w:date="2019-04-17T21:05:00Z">
        <w:r w:rsidRPr="003957F7">
          <w:rPr>
            <w:rFonts w:eastAsia="Times New Roman"/>
            <w:color w:val="000000" w:themeColor="text1"/>
            <w:szCs w:val="18"/>
            <w:lang w:val="en-US" w:eastAsia="en-US" w:bidi="ar-SA"/>
          </w:rPr>
          <w:t>;</w:t>
        </w:r>
      </w:ins>
    </w:p>
    <w:p w14:paraId="67A71B48" w14:textId="7E97A8A6" w:rsidR="005650E0" w:rsidRPr="003957F7" w:rsidRDefault="005650E0" w:rsidP="005650E0">
      <w:pPr>
        <w:spacing w:after="0"/>
        <w:ind w:left="720"/>
        <w:rPr>
          <w:ins w:id="494" w:author="Mickey  Spiegel" w:date="2019-04-17T21:05:00Z"/>
          <w:rFonts w:eastAsia="Times New Roman"/>
          <w:color w:val="000000" w:themeColor="text1"/>
          <w:szCs w:val="18"/>
          <w:lang w:val="en-US" w:eastAsia="en-US" w:bidi="ar-SA"/>
        </w:rPr>
      </w:pPr>
      <w:proofErr w:type="spellStart"/>
      <w:ins w:id="495" w:author="Mickey  Spiegel" w:date="2019-04-17T21:05:00Z">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0038208B">
          <w:rPr>
            <w:rFonts w:eastAsia="Times New Roman"/>
            <w:color w:val="000000" w:themeColor="text1"/>
            <w:szCs w:val="18"/>
            <w:lang w:val="en-US" w:eastAsia="en-US" w:bidi="ar-SA"/>
          </w:rPr>
          <w:t>4</w:t>
        </w:r>
        <w:r w:rsidRPr="003957F7">
          <w:rPr>
            <w:rFonts w:eastAsia="Times New Roman"/>
            <w:color w:val="000000" w:themeColor="text1"/>
            <w:szCs w:val="18"/>
            <w:lang w:val="en-US" w:eastAsia="en-US" w:bidi="ar-SA"/>
          </w:rPr>
          <w:t>].</w:t>
        </w:r>
        <w:proofErr w:type="spellStart"/>
        <w:r w:rsidRPr="003957F7">
          <w:rPr>
            <w:rFonts w:eastAsia="Times New Roman"/>
            <w:color w:val="000000" w:themeColor="text1"/>
            <w:szCs w:val="18"/>
            <w:lang w:val="en-US" w:eastAsia="en-US" w:bidi="ar-SA"/>
          </w:rPr>
          <w:t>value.</w:t>
        </w:r>
        <w:r w:rsidR="003A7AB1">
          <w:rPr>
            <w:rFonts w:eastAsia="Times New Roman"/>
            <w:color w:val="000000" w:themeColor="text1"/>
            <w:szCs w:val="18"/>
            <w:lang w:val="en-US" w:eastAsia="en-US" w:bidi="ar-SA"/>
          </w:rPr>
          <w:t>oid</w:t>
        </w:r>
        <w:proofErr w:type="spellEnd"/>
        <w:r w:rsidR="003A7AB1">
          <w:rPr>
            <w:rFonts w:eastAsia="Times New Roman"/>
            <w:color w:val="000000" w:themeColor="text1"/>
            <w:szCs w:val="18"/>
            <w:lang w:val="en-US" w:eastAsia="en-US" w:bidi="ar-SA"/>
          </w:rPr>
          <w:t xml:space="preserve"> = </w:t>
        </w:r>
        <w:proofErr w:type="spellStart"/>
        <w:r w:rsidR="003A7AB1">
          <w:rPr>
            <w:rFonts w:eastAsia="Times New Roman"/>
            <w:color w:val="000000" w:themeColor="text1"/>
            <w:szCs w:val="18"/>
            <w:lang w:val="en-US" w:eastAsia="en-US" w:bidi="ar-SA"/>
          </w:rPr>
          <w:t>sai_tam_int_obj</w:t>
        </w:r>
      </w:ins>
      <w:proofErr w:type="spellEnd"/>
      <w:ins w:id="496" w:author="Mickey  Spiegel" w:date="2019-04-17T21:07:00Z">
        <w:r w:rsidR="003A7AB1">
          <w:rPr>
            <w:rFonts w:eastAsia="Times New Roman"/>
            <w:color w:val="000000" w:themeColor="text1"/>
            <w:szCs w:val="18"/>
            <w:lang w:val="en-US" w:eastAsia="en-US" w:bidi="ar-SA"/>
          </w:rPr>
          <w:t>;</w:t>
        </w:r>
      </w:ins>
    </w:p>
    <w:p w14:paraId="10CE93E4" w14:textId="77777777" w:rsidR="005650E0" w:rsidRDefault="005650E0" w:rsidP="005650E0">
      <w:pPr>
        <w:spacing w:after="0"/>
        <w:rPr>
          <w:ins w:id="497" w:author="Mickey  Spiegel" w:date="2019-04-17T21:05:00Z"/>
          <w:rFonts w:eastAsia="Times New Roman"/>
          <w:color w:val="000000" w:themeColor="text1"/>
          <w:szCs w:val="18"/>
          <w:lang w:val="en-US" w:eastAsia="en-US" w:bidi="ar-SA"/>
        </w:rPr>
      </w:pPr>
    </w:p>
    <w:p w14:paraId="600C5988" w14:textId="3DB30CFF" w:rsidR="005650E0" w:rsidRPr="003957F7" w:rsidRDefault="005650E0" w:rsidP="005650E0">
      <w:pPr>
        <w:spacing w:after="0"/>
        <w:ind w:left="720"/>
        <w:rPr>
          <w:ins w:id="498" w:author="Mickey  Spiegel" w:date="2019-04-17T21:05:00Z"/>
          <w:rFonts w:eastAsia="Times New Roman"/>
          <w:color w:val="000000" w:themeColor="text1"/>
          <w:szCs w:val="18"/>
          <w:lang w:val="en-US" w:eastAsia="en-US" w:bidi="ar-SA"/>
        </w:rPr>
      </w:pPr>
      <w:proofErr w:type="spellStart"/>
      <w:ins w:id="499" w:author="Mickey  Spiegel" w:date="2019-04-17T21:05:00Z">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 </w:t>
        </w:r>
        <w:proofErr w:type="spellStart"/>
        <w:r w:rsidRPr="003957F7">
          <w:rPr>
            <w:rFonts w:eastAsia="Times New Roman"/>
            <w:color w:val="000000" w:themeColor="text1"/>
            <w:szCs w:val="18"/>
            <w:lang w:val="en-US" w:eastAsia="en-US" w:bidi="ar-SA"/>
          </w:rPr>
          <w:t>sai_acl_api</w:t>
        </w:r>
        <w:proofErr w:type="spellEnd"/>
        <w:r w:rsidRPr="003957F7">
          <w:rPr>
            <w:rFonts w:eastAsia="Times New Roman"/>
            <w:color w:val="000000" w:themeColor="text1"/>
            <w:szCs w:val="18"/>
            <w:lang w:val="en-US" w:eastAsia="en-US" w:bidi="ar-SA"/>
          </w:rPr>
          <w:t>-&gt;</w:t>
        </w:r>
        <w:proofErr w:type="spellStart"/>
        <w:r w:rsidRPr="003957F7">
          <w:rPr>
            <w:rFonts w:eastAsia="Times New Roman"/>
            <w:color w:val="000000" w:themeColor="text1"/>
            <w:szCs w:val="18"/>
            <w:lang w:val="en-US" w:eastAsia="en-US" w:bidi="ar-SA"/>
          </w:rPr>
          <w:t>create_acl_</w:t>
        </w:r>
        <w:proofErr w:type="gramStart"/>
        <w:r w:rsidRPr="003957F7">
          <w:rPr>
            <w:rFonts w:eastAsia="Times New Roman"/>
            <w:color w:val="000000" w:themeColor="text1"/>
            <w:szCs w:val="18"/>
            <w:lang w:val="en-US" w:eastAsia="en-US" w:bidi="ar-SA"/>
          </w:rPr>
          <w:t>entry</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&amp;</w:t>
        </w:r>
        <w:proofErr w:type="spellStart"/>
        <w:r>
          <w:rPr>
            <w:rFonts w:eastAsia="Times New Roman"/>
            <w:color w:val="000000" w:themeColor="text1"/>
            <w:szCs w:val="18"/>
            <w:lang w:val="en-US" w:eastAsia="en-US" w:bidi="ar-SA"/>
          </w:rPr>
          <w:t>sai_</w:t>
        </w:r>
        <w:r w:rsidRPr="003957F7">
          <w:rPr>
            <w:rFonts w:eastAsia="Times New Roman"/>
            <w:color w:val="000000" w:themeColor="text1"/>
            <w:szCs w:val="18"/>
            <w:lang w:val="en-US" w:eastAsia="en-US" w:bidi="ar-SA"/>
          </w:rPr>
          <w:t>acl_</w:t>
        </w:r>
        <w:r>
          <w:rPr>
            <w:rFonts w:eastAsia="Times New Roman"/>
            <w:color w:val="000000" w:themeColor="text1"/>
            <w:szCs w:val="18"/>
            <w:lang w:val="en-US" w:eastAsia="en-US" w:bidi="ar-SA"/>
          </w:rPr>
          <w:t>int_</w:t>
        </w:r>
        <w:r w:rsidRPr="003957F7">
          <w:rPr>
            <w:rFonts w:eastAsia="Times New Roman"/>
            <w:color w:val="000000" w:themeColor="text1"/>
            <w:szCs w:val="18"/>
            <w:lang w:val="en-US" w:eastAsia="en-US" w:bidi="ar-SA"/>
          </w:rPr>
          <w:t>entry</w:t>
        </w:r>
        <w:r>
          <w:rPr>
            <w:rFonts w:eastAsia="Times New Roman"/>
            <w:color w:val="000000" w:themeColor="text1"/>
            <w:szCs w:val="18"/>
            <w:lang w:val="en-US" w:eastAsia="en-US" w:bidi="ar-SA"/>
          </w:rPr>
          <w:t>_obj</w:t>
        </w:r>
        <w:proofErr w:type="spellEnd"/>
        <w:r w:rsidR="0038208B">
          <w:rPr>
            <w:rFonts w:eastAsia="Times New Roman"/>
            <w:color w:val="000000" w:themeColor="text1"/>
            <w:szCs w:val="18"/>
            <w:lang w:val="en-US" w:eastAsia="en-US" w:bidi="ar-SA"/>
          </w:rPr>
          <w:t>, 5</w:t>
        </w:r>
        <w:r w:rsidRPr="003957F7">
          <w:rPr>
            <w:rFonts w:eastAsia="Times New Roman"/>
            <w:color w:val="000000" w:themeColor="text1"/>
            <w:szCs w:val="18"/>
            <w:lang w:val="en-US" w:eastAsia="en-US" w:bidi="ar-SA"/>
          </w:rPr>
          <w:t xml:space="preserve">, </w:t>
        </w:r>
        <w:proofErr w:type="spellStart"/>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w:t>
        </w:r>
      </w:ins>
    </w:p>
    <w:p w14:paraId="54D3B017" w14:textId="77777777" w:rsidR="005650E0" w:rsidRPr="003957F7" w:rsidRDefault="005650E0" w:rsidP="005650E0">
      <w:pPr>
        <w:spacing w:after="0"/>
        <w:ind w:left="720"/>
        <w:rPr>
          <w:ins w:id="500" w:author="Mickey  Spiegel" w:date="2019-04-17T21:05:00Z"/>
          <w:rFonts w:eastAsia="Times New Roman"/>
          <w:color w:val="000000" w:themeColor="text1"/>
          <w:szCs w:val="18"/>
          <w:lang w:val="en-US" w:eastAsia="en-US" w:bidi="ar-SA"/>
        </w:rPr>
      </w:pPr>
      <w:ins w:id="501" w:author="Mickey  Spiegel" w:date="2019-04-17T21:05:00Z">
        <w:r w:rsidRPr="003957F7">
          <w:rPr>
            <w:rFonts w:eastAsia="Times New Roman"/>
            <w:color w:val="000000" w:themeColor="text1"/>
            <w:szCs w:val="18"/>
            <w:lang w:val="en-US" w:eastAsia="en-US" w:bidi="ar-SA"/>
          </w:rPr>
          <w:t>if (</w:t>
        </w:r>
        <w:proofErr w:type="spellStart"/>
        <w:proofErr w:type="gram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w:t>
        </w:r>
        <w:proofErr w:type="gramEnd"/>
        <w:r w:rsidRPr="003957F7">
          <w:rPr>
            <w:rFonts w:eastAsia="Times New Roman"/>
            <w:color w:val="000000" w:themeColor="text1"/>
            <w:szCs w:val="18"/>
            <w:lang w:val="en-US" w:eastAsia="en-US" w:bidi="ar-SA"/>
          </w:rPr>
          <w:t>= SAI_STATUS_SUCCESS) {</w:t>
        </w:r>
      </w:ins>
    </w:p>
    <w:p w14:paraId="58173B98" w14:textId="77777777" w:rsidR="005650E0" w:rsidRPr="003957F7" w:rsidRDefault="005650E0" w:rsidP="005650E0">
      <w:pPr>
        <w:spacing w:after="0"/>
        <w:ind w:left="720"/>
        <w:rPr>
          <w:ins w:id="502" w:author="Mickey  Spiegel" w:date="2019-04-17T21:05:00Z"/>
          <w:rFonts w:eastAsia="Times New Roman"/>
          <w:color w:val="000000" w:themeColor="text1"/>
          <w:szCs w:val="18"/>
          <w:lang w:val="en-US" w:eastAsia="en-US" w:bidi="ar-SA"/>
        </w:rPr>
      </w:pPr>
      <w:ins w:id="503" w:author="Mickey  Spiegel" w:date="2019-04-17T21:05:00Z">
        <w:r w:rsidRPr="003957F7">
          <w:rPr>
            <w:rFonts w:eastAsia="Times New Roman"/>
            <w:color w:val="000000" w:themeColor="text1"/>
            <w:szCs w:val="18"/>
            <w:lang w:val="en-US" w:eastAsia="en-US" w:bidi="ar-SA"/>
          </w:rPr>
          <w:t xml:space="preserve">    return </w:t>
        </w: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w:t>
        </w:r>
      </w:ins>
    </w:p>
    <w:p w14:paraId="0E561CE0" w14:textId="77777777" w:rsidR="005650E0" w:rsidRPr="003957F7" w:rsidRDefault="005650E0" w:rsidP="005650E0">
      <w:pPr>
        <w:spacing w:after="0"/>
        <w:ind w:left="720"/>
        <w:rPr>
          <w:ins w:id="504" w:author="Mickey  Spiegel" w:date="2019-04-17T21:05:00Z"/>
          <w:rFonts w:eastAsia="Times New Roman"/>
          <w:color w:val="000000" w:themeColor="text1"/>
          <w:szCs w:val="18"/>
          <w:lang w:val="en-US" w:eastAsia="en-US" w:bidi="ar-SA"/>
        </w:rPr>
      </w:pPr>
      <w:ins w:id="505" w:author="Mickey  Spiegel" w:date="2019-04-17T21:05:00Z">
        <w:r w:rsidRPr="003957F7">
          <w:rPr>
            <w:rFonts w:eastAsia="Times New Roman"/>
            <w:color w:val="000000" w:themeColor="text1"/>
            <w:szCs w:val="18"/>
            <w:lang w:val="en-US" w:eastAsia="en-US" w:bidi="ar-SA"/>
          </w:rPr>
          <w:t>}</w:t>
        </w:r>
      </w:ins>
    </w:p>
    <w:p w14:paraId="2A8ACB04" w14:textId="77777777" w:rsidR="007A32CC" w:rsidRDefault="007A32CC" w:rsidP="007A32CC">
      <w:pPr>
        <w:spacing w:after="0"/>
        <w:ind w:left="720"/>
        <w:rPr>
          <w:ins w:id="506" w:author="Mickey  Spiegel" w:date="2019-04-17T21:12:00Z"/>
          <w:rFonts w:eastAsia="Times New Roman"/>
          <w:color w:val="000000" w:themeColor="text1"/>
          <w:szCs w:val="18"/>
          <w:lang w:eastAsia="en-US" w:bidi="ar-SA"/>
        </w:rPr>
      </w:pPr>
    </w:p>
    <w:p w14:paraId="01A38721" w14:textId="3DB82C38" w:rsidR="007A32CC" w:rsidRPr="003957F7" w:rsidRDefault="005650E0" w:rsidP="007A32CC">
      <w:pPr>
        <w:spacing w:after="0"/>
        <w:ind w:left="720"/>
        <w:rPr>
          <w:ins w:id="507" w:author="Mickey  Spiegel" w:date="2019-04-17T21:12:00Z"/>
          <w:rFonts w:eastAsia="Times New Roman"/>
          <w:color w:val="000000" w:themeColor="text1"/>
          <w:szCs w:val="18"/>
          <w:lang w:val="en-US" w:eastAsia="en-US" w:bidi="ar-SA"/>
        </w:rPr>
      </w:pPr>
      <w:ins w:id="508" w:author="Mickey  Spiegel" w:date="2019-04-17T21:05:00Z">
        <w:r w:rsidRPr="004733B7">
          <w:rPr>
            <w:rFonts w:eastAsia="Times New Roman"/>
            <w:color w:val="000000" w:themeColor="text1"/>
            <w:szCs w:val="18"/>
            <w:lang w:eastAsia="en-US" w:bidi="ar-SA"/>
          </w:rPr>
          <w:t> </w:t>
        </w:r>
      </w:ins>
      <w:ins w:id="509" w:author="Mickey  Spiegel" w:date="2019-04-17T21:12:00Z">
        <w:r w:rsidR="007A32CC" w:rsidRPr="003957F7">
          <w:rPr>
            <w:rFonts w:eastAsia="Times New Roman"/>
            <w:color w:val="000000" w:themeColor="text1"/>
            <w:szCs w:val="18"/>
            <w:lang w:val="en-US" w:eastAsia="en-US" w:bidi="ar-SA"/>
          </w:rPr>
          <w:t xml:space="preserve">// Create an ACL table </w:t>
        </w:r>
      </w:ins>
      <w:ins w:id="510" w:author="Mickey  Spiegel" w:date="2019-04-17T21:13:00Z">
        <w:r w:rsidR="007A32CC">
          <w:rPr>
            <w:rFonts w:eastAsia="Times New Roman"/>
            <w:color w:val="000000" w:themeColor="text1"/>
            <w:szCs w:val="18"/>
            <w:lang w:val="en-US" w:eastAsia="en-US" w:bidi="ar-SA"/>
          </w:rPr>
          <w:t xml:space="preserve">group member </w:t>
        </w:r>
      </w:ins>
      <w:proofErr w:type="spellStart"/>
      <w:ins w:id="511" w:author="Mickey  Spiegel" w:date="2019-04-17T21:12:00Z">
        <w:r w:rsidR="007A32CC" w:rsidRPr="003957F7">
          <w:rPr>
            <w:rFonts w:eastAsia="Times New Roman"/>
            <w:color w:val="000000" w:themeColor="text1"/>
            <w:szCs w:val="18"/>
            <w:lang w:val="en-US" w:eastAsia="en-US" w:bidi="ar-SA"/>
          </w:rPr>
          <w:t>acl_table</w:t>
        </w:r>
      </w:ins>
      <w:ins w:id="512" w:author="Mickey  Spiegel" w:date="2019-04-17T21:13:00Z">
        <w:r w:rsidR="007A32CC">
          <w:rPr>
            <w:rFonts w:eastAsia="Times New Roman"/>
            <w:color w:val="000000" w:themeColor="text1"/>
            <w:szCs w:val="18"/>
            <w:lang w:val="en-US" w:eastAsia="en-US" w:bidi="ar-SA"/>
          </w:rPr>
          <w:t>_group_member</w:t>
        </w:r>
      </w:ins>
      <w:ins w:id="513" w:author="Mickey  Spiegel" w:date="2019-04-17T21:12:00Z">
        <w:r w:rsidR="007A32CC" w:rsidRPr="003957F7">
          <w:rPr>
            <w:rFonts w:eastAsia="Times New Roman"/>
            <w:color w:val="000000" w:themeColor="text1"/>
            <w:szCs w:val="18"/>
            <w:lang w:val="en-US" w:eastAsia="en-US" w:bidi="ar-SA"/>
          </w:rPr>
          <w:t>_id</w:t>
        </w:r>
        <w:proofErr w:type="spellEnd"/>
      </w:ins>
    </w:p>
    <w:p w14:paraId="7983B3D5" w14:textId="4138DE62" w:rsidR="007A32CC" w:rsidRPr="003957F7" w:rsidRDefault="007A32CC" w:rsidP="007A32CC">
      <w:pPr>
        <w:spacing w:after="0"/>
        <w:ind w:left="720"/>
        <w:rPr>
          <w:ins w:id="514" w:author="Mickey  Spiegel" w:date="2019-04-17T21:12:00Z"/>
          <w:rFonts w:eastAsia="Times New Roman"/>
          <w:color w:val="000000" w:themeColor="text1"/>
          <w:szCs w:val="18"/>
          <w:lang w:val="en-US" w:eastAsia="en-US" w:bidi="ar-SA"/>
        </w:rPr>
      </w:pPr>
      <w:proofErr w:type="spellStart"/>
      <w:ins w:id="515" w:author="Mickey  Spiegel" w:date="2019-04-17T21:12:00Z">
        <w:r w:rsidRPr="003957F7">
          <w:rPr>
            <w:rFonts w:eastAsia="Times New Roman"/>
            <w:color w:val="000000" w:themeColor="text1"/>
            <w:szCs w:val="18"/>
            <w:lang w:val="en-US" w:eastAsia="en-US" w:bidi="ar-SA"/>
          </w:rPr>
          <w:t>sai_object_id_t</w:t>
        </w:r>
        <w:proofErr w:type="spellEnd"/>
        <w:r w:rsidRPr="003957F7">
          <w:rPr>
            <w:rFonts w:eastAsia="Times New Roman"/>
            <w:color w:val="000000" w:themeColor="text1"/>
            <w:szCs w:val="18"/>
            <w:lang w:val="en-US" w:eastAsia="en-US" w:bidi="ar-SA"/>
          </w:rPr>
          <w:t xml:space="preserve"> </w:t>
        </w:r>
        <w:proofErr w:type="spellStart"/>
        <w:r w:rsidRPr="003957F7">
          <w:rPr>
            <w:rFonts w:eastAsia="Times New Roman"/>
            <w:color w:val="000000" w:themeColor="text1"/>
            <w:szCs w:val="18"/>
            <w:lang w:val="en-US" w:eastAsia="en-US" w:bidi="ar-SA"/>
          </w:rPr>
          <w:t>acl_table</w:t>
        </w:r>
      </w:ins>
      <w:ins w:id="516" w:author="Mickey  Spiegel" w:date="2019-04-17T21:14:00Z">
        <w:r>
          <w:rPr>
            <w:rFonts w:eastAsia="Times New Roman"/>
            <w:color w:val="000000" w:themeColor="text1"/>
            <w:szCs w:val="18"/>
            <w:lang w:val="en-US" w:eastAsia="en-US" w:bidi="ar-SA"/>
          </w:rPr>
          <w:t>_group_member</w:t>
        </w:r>
      </w:ins>
      <w:ins w:id="517" w:author="Mickey  Spiegel" w:date="2019-04-17T21:12:00Z">
        <w:r w:rsidRPr="003957F7">
          <w:rPr>
            <w:rFonts w:eastAsia="Times New Roman"/>
            <w:color w:val="000000" w:themeColor="text1"/>
            <w:szCs w:val="18"/>
            <w:lang w:val="en-US" w:eastAsia="en-US" w:bidi="ar-SA"/>
          </w:rPr>
          <w:t>_id</w:t>
        </w:r>
        <w:proofErr w:type="spellEnd"/>
        <w:r w:rsidRPr="003957F7">
          <w:rPr>
            <w:rFonts w:eastAsia="Times New Roman"/>
            <w:color w:val="000000" w:themeColor="text1"/>
            <w:szCs w:val="18"/>
            <w:lang w:val="en-US" w:eastAsia="en-US" w:bidi="ar-SA"/>
          </w:rPr>
          <w:t xml:space="preserve"> = 0ULL;</w:t>
        </w:r>
      </w:ins>
    </w:p>
    <w:p w14:paraId="4C96F115" w14:textId="4827F817" w:rsidR="007A32CC" w:rsidRPr="003957F7" w:rsidRDefault="007A32CC" w:rsidP="007A32CC">
      <w:pPr>
        <w:spacing w:after="0"/>
        <w:ind w:left="720"/>
        <w:rPr>
          <w:ins w:id="518" w:author="Mickey  Spiegel" w:date="2019-04-17T21:12:00Z"/>
          <w:rFonts w:eastAsia="Times New Roman"/>
          <w:color w:val="000000" w:themeColor="text1"/>
          <w:szCs w:val="18"/>
          <w:lang w:val="en-US" w:eastAsia="en-US" w:bidi="ar-SA"/>
        </w:rPr>
      </w:pPr>
      <w:proofErr w:type="spellStart"/>
      <w:ins w:id="519" w:author="Mickey  Spiegel" w:date="2019-04-17T21:12:00Z">
        <w:r w:rsidRPr="003957F7">
          <w:rPr>
            <w:rFonts w:eastAsia="Times New Roman"/>
            <w:color w:val="000000" w:themeColor="text1"/>
            <w:szCs w:val="18"/>
            <w:lang w:val="en-US" w:eastAsia="en-US" w:bidi="ar-SA"/>
          </w:rPr>
          <w:t>acl_attr_</w:t>
        </w:r>
        <w:proofErr w:type="gramStart"/>
        <w:r w:rsidRPr="003957F7">
          <w:rPr>
            <w:rFonts w:eastAsia="Times New Roman"/>
            <w:color w:val="000000" w:themeColor="text1"/>
            <w:szCs w:val="18"/>
            <w:lang w:val="en-US" w:eastAsia="en-US" w:bidi="ar-SA"/>
          </w:rPr>
          <w:t>list</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0].id = SAI_ACL_TABLE_</w:t>
        </w:r>
      </w:ins>
      <w:ins w:id="520" w:author="Mickey  Spiegel" w:date="2019-04-17T21:15:00Z">
        <w:r>
          <w:rPr>
            <w:rFonts w:eastAsia="Times New Roman"/>
            <w:color w:val="000000" w:themeColor="text1"/>
            <w:szCs w:val="18"/>
            <w:lang w:val="en-US" w:eastAsia="en-US" w:bidi="ar-SA"/>
          </w:rPr>
          <w:t>GROUP_MEMBER_</w:t>
        </w:r>
      </w:ins>
      <w:ins w:id="521" w:author="Mickey  Spiegel" w:date="2019-04-17T21:12:00Z">
        <w:r w:rsidRPr="003957F7">
          <w:rPr>
            <w:rFonts w:eastAsia="Times New Roman"/>
            <w:color w:val="000000" w:themeColor="text1"/>
            <w:szCs w:val="18"/>
            <w:lang w:val="en-US" w:eastAsia="en-US" w:bidi="ar-SA"/>
          </w:rPr>
          <w:t>ATTR_ACL_</w:t>
        </w:r>
      </w:ins>
      <w:ins w:id="522" w:author="Mickey  Spiegel" w:date="2019-04-17T21:15:00Z">
        <w:r>
          <w:rPr>
            <w:rFonts w:eastAsia="Times New Roman"/>
            <w:color w:val="000000" w:themeColor="text1"/>
            <w:szCs w:val="18"/>
            <w:lang w:val="en-US" w:eastAsia="en-US" w:bidi="ar-SA"/>
          </w:rPr>
          <w:t>TABLE_GROUP_ID</w:t>
        </w:r>
      </w:ins>
      <w:ins w:id="523" w:author="Mickey  Spiegel" w:date="2019-04-17T21:12:00Z">
        <w:r w:rsidRPr="003957F7">
          <w:rPr>
            <w:rFonts w:eastAsia="Times New Roman"/>
            <w:color w:val="000000" w:themeColor="text1"/>
            <w:szCs w:val="18"/>
            <w:lang w:val="en-US" w:eastAsia="en-US" w:bidi="ar-SA"/>
          </w:rPr>
          <w:t>;</w:t>
        </w:r>
      </w:ins>
    </w:p>
    <w:p w14:paraId="55AB9E00" w14:textId="6F003AAE" w:rsidR="007A32CC" w:rsidRPr="003957F7" w:rsidRDefault="007A32CC" w:rsidP="007A32CC">
      <w:pPr>
        <w:spacing w:after="0"/>
        <w:ind w:left="720"/>
        <w:rPr>
          <w:ins w:id="524" w:author="Mickey  Spiegel" w:date="2019-04-17T21:12:00Z"/>
          <w:rFonts w:eastAsia="Times New Roman"/>
          <w:color w:val="000000" w:themeColor="text1"/>
          <w:szCs w:val="18"/>
          <w:lang w:val="en-US" w:eastAsia="en-US" w:bidi="ar-SA"/>
        </w:rPr>
      </w:pPr>
      <w:proofErr w:type="spellStart"/>
      <w:ins w:id="525" w:author="Mickey  Spiegel" w:date="2019-04-17T21:12:00Z">
        <w:r>
          <w:rPr>
            <w:rFonts w:eastAsia="Times New Roman"/>
            <w:color w:val="000000" w:themeColor="text1"/>
            <w:szCs w:val="18"/>
            <w:lang w:val="en-US" w:eastAsia="en-US" w:bidi="ar-SA"/>
          </w:rPr>
          <w:t>acl_attr_</w:t>
        </w:r>
        <w:proofErr w:type="gramStart"/>
        <w:r>
          <w:rPr>
            <w:rFonts w:eastAsia="Times New Roman"/>
            <w:color w:val="000000" w:themeColor="text1"/>
            <w:szCs w:val="18"/>
            <w:lang w:val="en-US" w:eastAsia="en-US" w:bidi="ar-SA"/>
          </w:rPr>
          <w:t>list</w:t>
        </w:r>
        <w:proofErr w:type="spellEnd"/>
        <w:r>
          <w:rPr>
            <w:rFonts w:eastAsia="Times New Roman"/>
            <w:color w:val="000000" w:themeColor="text1"/>
            <w:szCs w:val="18"/>
            <w:lang w:val="en-US" w:eastAsia="en-US" w:bidi="ar-SA"/>
          </w:rPr>
          <w:t>[</w:t>
        </w:r>
        <w:proofErr w:type="gramEnd"/>
        <w:r>
          <w:rPr>
            <w:rFonts w:eastAsia="Times New Roman"/>
            <w:color w:val="000000" w:themeColor="text1"/>
            <w:szCs w:val="18"/>
            <w:lang w:val="en-US" w:eastAsia="en-US" w:bidi="ar-SA"/>
          </w:rPr>
          <w:t>0].</w:t>
        </w:r>
        <w:proofErr w:type="spellStart"/>
        <w:r>
          <w:rPr>
            <w:rFonts w:eastAsia="Times New Roman"/>
            <w:color w:val="000000" w:themeColor="text1"/>
            <w:szCs w:val="18"/>
            <w:lang w:val="en-US" w:eastAsia="en-US" w:bidi="ar-SA"/>
          </w:rPr>
          <w:t>oid</w:t>
        </w:r>
        <w:proofErr w:type="spellEnd"/>
        <w:r w:rsidRPr="003957F7">
          <w:rPr>
            <w:rFonts w:eastAsia="Times New Roman"/>
            <w:color w:val="000000" w:themeColor="text1"/>
            <w:szCs w:val="18"/>
            <w:lang w:val="en-US" w:eastAsia="en-US" w:bidi="ar-SA"/>
          </w:rPr>
          <w:t xml:space="preserve"> = </w:t>
        </w:r>
      </w:ins>
      <w:proofErr w:type="spellStart"/>
      <w:ins w:id="526" w:author="Mickey  Spiegel" w:date="2019-04-17T21:16:00Z">
        <w:r>
          <w:rPr>
            <w:rFonts w:eastAsia="Times New Roman"/>
            <w:color w:val="000000" w:themeColor="text1"/>
            <w:szCs w:val="18"/>
            <w:lang w:val="en-US" w:eastAsia="en-US" w:bidi="ar-SA"/>
          </w:rPr>
          <w:t>acl_table_group</w:t>
        </w:r>
        <w:r w:rsidR="001F11D7">
          <w:rPr>
            <w:rFonts w:eastAsia="Times New Roman"/>
            <w:color w:val="000000" w:themeColor="text1"/>
            <w:szCs w:val="18"/>
            <w:lang w:val="en-US" w:eastAsia="en-US" w:bidi="ar-SA"/>
          </w:rPr>
          <w:t>_id</w:t>
        </w:r>
      </w:ins>
      <w:proofErr w:type="spellEnd"/>
      <w:ins w:id="527" w:author="Mickey  Spiegel" w:date="2019-04-17T21:12:00Z">
        <w:r w:rsidRPr="003957F7">
          <w:rPr>
            <w:rFonts w:eastAsia="Times New Roman"/>
            <w:color w:val="000000" w:themeColor="text1"/>
            <w:szCs w:val="18"/>
            <w:lang w:val="en-US" w:eastAsia="en-US" w:bidi="ar-SA"/>
          </w:rPr>
          <w:t>;</w:t>
        </w:r>
      </w:ins>
    </w:p>
    <w:p w14:paraId="33D94B01" w14:textId="77777777" w:rsidR="007A32CC" w:rsidRPr="003957F7" w:rsidRDefault="007A32CC" w:rsidP="007A32CC">
      <w:pPr>
        <w:spacing w:after="0"/>
        <w:rPr>
          <w:ins w:id="528" w:author="Mickey  Spiegel" w:date="2019-04-17T21:12:00Z"/>
          <w:rFonts w:eastAsia="Times New Roman"/>
          <w:color w:val="000000" w:themeColor="text1"/>
          <w:szCs w:val="18"/>
          <w:lang w:val="en-US" w:eastAsia="en-US" w:bidi="ar-SA"/>
        </w:rPr>
      </w:pPr>
    </w:p>
    <w:p w14:paraId="321F3982" w14:textId="721FEB02" w:rsidR="007A32CC" w:rsidRPr="003957F7" w:rsidRDefault="007A32CC" w:rsidP="007A32CC">
      <w:pPr>
        <w:spacing w:after="0"/>
        <w:ind w:left="720"/>
        <w:rPr>
          <w:ins w:id="529" w:author="Mickey  Spiegel" w:date="2019-04-17T21:12:00Z"/>
          <w:rFonts w:eastAsia="Times New Roman"/>
          <w:color w:val="000000" w:themeColor="text1"/>
          <w:szCs w:val="18"/>
          <w:lang w:val="en-US" w:eastAsia="en-US" w:bidi="ar-SA"/>
        </w:rPr>
      </w:pPr>
      <w:proofErr w:type="spellStart"/>
      <w:ins w:id="530" w:author="Mickey  Spiegel" w:date="2019-04-17T21:12:00Z">
        <w:r w:rsidRPr="003957F7">
          <w:rPr>
            <w:rFonts w:eastAsia="Times New Roman"/>
            <w:color w:val="000000" w:themeColor="text1"/>
            <w:szCs w:val="18"/>
            <w:lang w:val="en-US" w:eastAsia="en-US" w:bidi="ar-SA"/>
          </w:rPr>
          <w:t>acl_attr_</w:t>
        </w:r>
        <w:proofErr w:type="gramStart"/>
        <w:r w:rsidRPr="003957F7">
          <w:rPr>
            <w:rFonts w:eastAsia="Times New Roman"/>
            <w:color w:val="000000" w:themeColor="text1"/>
            <w:szCs w:val="18"/>
            <w:lang w:val="en-US" w:eastAsia="en-US" w:bidi="ar-SA"/>
          </w:rPr>
          <w:t>list</w:t>
        </w:r>
        <w:proofErr w:type="spellEnd"/>
        <w:r w:rsidRPr="003957F7">
          <w:rPr>
            <w:rFonts w:eastAsia="Times New Roman"/>
            <w:color w:val="000000" w:themeColor="text1"/>
            <w:szCs w:val="18"/>
            <w:lang w:val="en-US" w:eastAsia="en-US" w:bidi="ar-SA"/>
          </w:rPr>
          <w:t>[</w:t>
        </w:r>
        <w:proofErr w:type="gramEnd"/>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].id = SAI_ACL_TABLE_</w:t>
        </w:r>
      </w:ins>
      <w:ins w:id="531" w:author="Mickey  Spiegel" w:date="2019-04-17T21:16:00Z">
        <w:r w:rsidR="001F11D7">
          <w:rPr>
            <w:rFonts w:eastAsia="Times New Roman"/>
            <w:color w:val="000000" w:themeColor="text1"/>
            <w:szCs w:val="18"/>
            <w:lang w:val="en-US" w:eastAsia="en-US" w:bidi="ar-SA"/>
          </w:rPr>
          <w:t>GROUP_MEMBER_</w:t>
        </w:r>
      </w:ins>
      <w:ins w:id="532" w:author="Mickey  Spiegel" w:date="2019-04-17T21:12:00Z">
        <w:r w:rsidRPr="003957F7">
          <w:rPr>
            <w:rFonts w:eastAsia="Times New Roman"/>
            <w:color w:val="000000" w:themeColor="text1"/>
            <w:szCs w:val="18"/>
            <w:lang w:val="en-US" w:eastAsia="en-US" w:bidi="ar-SA"/>
          </w:rPr>
          <w:t>ATTR_</w:t>
        </w:r>
      </w:ins>
      <w:ins w:id="533" w:author="Mickey  Spiegel" w:date="2019-04-17T21:17:00Z">
        <w:r w:rsidR="001F11D7">
          <w:rPr>
            <w:rFonts w:eastAsia="Times New Roman"/>
            <w:color w:val="000000" w:themeColor="text1"/>
            <w:szCs w:val="18"/>
            <w:lang w:val="en-US" w:eastAsia="en-US" w:bidi="ar-SA"/>
          </w:rPr>
          <w:t xml:space="preserve"> </w:t>
        </w:r>
      </w:ins>
      <w:ins w:id="534" w:author="Mickey  Spiegel" w:date="2019-04-17T21:16:00Z">
        <w:r w:rsidR="001F11D7">
          <w:rPr>
            <w:rFonts w:eastAsia="Times New Roman"/>
            <w:color w:val="000000" w:themeColor="text1"/>
            <w:szCs w:val="18"/>
            <w:lang w:val="en-US" w:eastAsia="en-US" w:bidi="ar-SA"/>
          </w:rPr>
          <w:t>ACL_TABLE_ID</w:t>
        </w:r>
      </w:ins>
      <w:ins w:id="535" w:author="Mickey  Spiegel" w:date="2019-04-17T21:12:00Z">
        <w:r w:rsidRPr="003957F7">
          <w:rPr>
            <w:rFonts w:eastAsia="Times New Roman"/>
            <w:color w:val="000000" w:themeColor="text1"/>
            <w:szCs w:val="18"/>
            <w:lang w:val="en-US" w:eastAsia="en-US" w:bidi="ar-SA"/>
          </w:rPr>
          <w:t>;</w:t>
        </w:r>
      </w:ins>
    </w:p>
    <w:p w14:paraId="72EE0963" w14:textId="7C58A008" w:rsidR="007A32CC" w:rsidRPr="003957F7" w:rsidRDefault="007A32CC" w:rsidP="007A32CC">
      <w:pPr>
        <w:spacing w:after="0"/>
        <w:ind w:left="720"/>
        <w:rPr>
          <w:ins w:id="536" w:author="Mickey  Spiegel" w:date="2019-04-17T21:12:00Z"/>
          <w:rFonts w:eastAsia="Times New Roman"/>
          <w:color w:val="000000" w:themeColor="text1"/>
          <w:szCs w:val="18"/>
          <w:lang w:val="en-US" w:eastAsia="en-US" w:bidi="ar-SA"/>
        </w:rPr>
      </w:pPr>
      <w:proofErr w:type="spellStart"/>
      <w:ins w:id="537" w:author="Mickey  Spiegel" w:date="2019-04-17T21:12:00Z">
        <w:r w:rsidRPr="003957F7">
          <w:rPr>
            <w:rFonts w:eastAsia="Times New Roman"/>
            <w:color w:val="000000" w:themeColor="text1"/>
            <w:szCs w:val="18"/>
            <w:lang w:val="en-US" w:eastAsia="en-US" w:bidi="ar-SA"/>
          </w:rPr>
          <w:t>acl_attr_</w:t>
        </w:r>
        <w:proofErr w:type="gramStart"/>
        <w:r w:rsidRPr="003957F7">
          <w:rPr>
            <w:rFonts w:eastAsia="Times New Roman"/>
            <w:color w:val="000000" w:themeColor="text1"/>
            <w:szCs w:val="18"/>
            <w:lang w:val="en-US" w:eastAsia="en-US" w:bidi="ar-SA"/>
          </w:rPr>
          <w:t>list</w:t>
        </w:r>
        <w:proofErr w:type="spellEnd"/>
        <w:r w:rsidRPr="003957F7">
          <w:rPr>
            <w:rFonts w:eastAsia="Times New Roman"/>
            <w:color w:val="000000" w:themeColor="text1"/>
            <w:szCs w:val="18"/>
            <w:lang w:val="en-US" w:eastAsia="en-US" w:bidi="ar-SA"/>
          </w:rPr>
          <w:t>[</w:t>
        </w:r>
        <w:proofErr w:type="gramEnd"/>
        <w:r>
          <w:rPr>
            <w:rFonts w:eastAsia="Times New Roman"/>
            <w:color w:val="000000" w:themeColor="text1"/>
            <w:szCs w:val="18"/>
            <w:lang w:val="en-US" w:eastAsia="en-US" w:bidi="ar-SA"/>
          </w:rPr>
          <w:t>1</w:t>
        </w:r>
        <w:r w:rsidR="001F11D7">
          <w:rPr>
            <w:rFonts w:eastAsia="Times New Roman"/>
            <w:color w:val="000000" w:themeColor="text1"/>
            <w:szCs w:val="18"/>
            <w:lang w:val="en-US" w:eastAsia="en-US" w:bidi="ar-SA"/>
          </w:rPr>
          <w:t>].</w:t>
        </w:r>
        <w:proofErr w:type="spellStart"/>
        <w:r w:rsidR="001F11D7">
          <w:rPr>
            <w:rFonts w:eastAsia="Times New Roman"/>
            <w:color w:val="000000" w:themeColor="text1"/>
            <w:szCs w:val="18"/>
            <w:lang w:val="en-US" w:eastAsia="en-US" w:bidi="ar-SA"/>
          </w:rPr>
          <w:t>oid</w:t>
        </w:r>
        <w:proofErr w:type="spellEnd"/>
        <w:r w:rsidR="001F11D7">
          <w:rPr>
            <w:rFonts w:eastAsia="Times New Roman"/>
            <w:color w:val="000000" w:themeColor="text1"/>
            <w:szCs w:val="18"/>
            <w:lang w:val="en-US" w:eastAsia="en-US" w:bidi="ar-SA"/>
          </w:rPr>
          <w:t xml:space="preserve"> = acl_table_id1</w:t>
        </w:r>
        <w:r w:rsidRPr="003957F7">
          <w:rPr>
            <w:rFonts w:eastAsia="Times New Roman"/>
            <w:color w:val="000000" w:themeColor="text1"/>
            <w:szCs w:val="18"/>
            <w:lang w:val="en-US" w:eastAsia="en-US" w:bidi="ar-SA"/>
          </w:rPr>
          <w:t>;</w:t>
        </w:r>
      </w:ins>
    </w:p>
    <w:p w14:paraId="30EB2103" w14:textId="77777777" w:rsidR="007A32CC" w:rsidRPr="003957F7" w:rsidRDefault="007A32CC" w:rsidP="007A32CC">
      <w:pPr>
        <w:spacing w:after="0"/>
        <w:rPr>
          <w:ins w:id="538" w:author="Mickey  Spiegel" w:date="2019-04-17T21:12:00Z"/>
          <w:rFonts w:eastAsia="Times New Roman"/>
          <w:color w:val="000000" w:themeColor="text1"/>
          <w:szCs w:val="18"/>
          <w:lang w:val="en-US" w:eastAsia="en-US" w:bidi="ar-SA"/>
        </w:rPr>
      </w:pPr>
    </w:p>
    <w:p w14:paraId="475E4848" w14:textId="4CC52812" w:rsidR="007A32CC" w:rsidRPr="003957F7" w:rsidRDefault="007A32CC" w:rsidP="007A32CC">
      <w:pPr>
        <w:spacing w:after="0"/>
        <w:ind w:left="720"/>
        <w:rPr>
          <w:ins w:id="539" w:author="Mickey  Spiegel" w:date="2019-04-17T21:12:00Z"/>
          <w:rFonts w:eastAsia="Times New Roman"/>
          <w:color w:val="000000" w:themeColor="text1"/>
          <w:szCs w:val="18"/>
          <w:lang w:val="en-US" w:eastAsia="en-US" w:bidi="ar-SA"/>
        </w:rPr>
      </w:pPr>
      <w:proofErr w:type="spellStart"/>
      <w:ins w:id="540" w:author="Mickey  Spiegel" w:date="2019-04-17T21:12:00Z">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 </w:t>
        </w:r>
        <w:proofErr w:type="spellStart"/>
        <w:r w:rsidRPr="003957F7">
          <w:rPr>
            <w:rFonts w:eastAsia="Times New Roman"/>
            <w:color w:val="000000" w:themeColor="text1"/>
            <w:szCs w:val="18"/>
            <w:lang w:val="en-US" w:eastAsia="en-US" w:bidi="ar-SA"/>
          </w:rPr>
          <w:t>sai_acl_api</w:t>
        </w:r>
        <w:proofErr w:type="spellEnd"/>
        <w:r w:rsidRPr="003957F7">
          <w:rPr>
            <w:rFonts w:eastAsia="Times New Roman"/>
            <w:color w:val="000000" w:themeColor="text1"/>
            <w:szCs w:val="18"/>
            <w:lang w:val="en-US" w:eastAsia="en-US" w:bidi="ar-SA"/>
          </w:rPr>
          <w:t>-&gt;</w:t>
        </w:r>
        <w:proofErr w:type="spellStart"/>
        <w:r w:rsidRPr="003957F7">
          <w:rPr>
            <w:rFonts w:eastAsia="Times New Roman"/>
            <w:color w:val="000000" w:themeColor="text1"/>
            <w:szCs w:val="18"/>
            <w:lang w:val="en-US" w:eastAsia="en-US" w:bidi="ar-SA"/>
          </w:rPr>
          <w:t>create_acl_</w:t>
        </w:r>
      </w:ins>
      <w:ins w:id="541" w:author="Mickey  Spiegel" w:date="2019-04-17T21:19:00Z">
        <w:r w:rsidR="001F11D7">
          <w:rPr>
            <w:rFonts w:eastAsia="Times New Roman"/>
            <w:color w:val="000000" w:themeColor="text1"/>
            <w:szCs w:val="18"/>
            <w:lang w:val="en-US" w:eastAsia="en-US" w:bidi="ar-SA"/>
          </w:rPr>
          <w:t>table_</w:t>
        </w:r>
      </w:ins>
      <w:ins w:id="542" w:author="Mickey  Spiegel" w:date="2019-04-17T21:18:00Z">
        <w:r w:rsidR="001F11D7">
          <w:rPr>
            <w:rFonts w:eastAsia="Times New Roman"/>
            <w:color w:val="000000" w:themeColor="text1"/>
            <w:szCs w:val="18"/>
            <w:lang w:val="en-US" w:eastAsia="en-US" w:bidi="ar-SA"/>
          </w:rPr>
          <w:t>group_</w:t>
        </w:r>
        <w:proofErr w:type="gramStart"/>
        <w:r w:rsidR="001F11D7">
          <w:rPr>
            <w:rFonts w:eastAsia="Times New Roman"/>
            <w:color w:val="000000" w:themeColor="text1"/>
            <w:szCs w:val="18"/>
            <w:lang w:val="en-US" w:eastAsia="en-US" w:bidi="ar-SA"/>
          </w:rPr>
          <w:t>member</w:t>
        </w:r>
      </w:ins>
      <w:proofErr w:type="spellEnd"/>
      <w:ins w:id="543" w:author="Mickey  Spiegel" w:date="2019-04-17T21:12:00Z">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&amp;</w:t>
        </w:r>
        <w:proofErr w:type="spellStart"/>
        <w:r w:rsidRPr="003957F7">
          <w:rPr>
            <w:rFonts w:eastAsia="Times New Roman"/>
            <w:color w:val="000000" w:themeColor="text1"/>
            <w:szCs w:val="18"/>
            <w:lang w:val="en-US" w:eastAsia="en-US" w:bidi="ar-SA"/>
          </w:rPr>
          <w:t>acl_table_</w:t>
        </w:r>
      </w:ins>
      <w:ins w:id="544" w:author="Mickey  Spiegel" w:date="2019-04-17T21:19:00Z">
        <w:r w:rsidR="001F11D7">
          <w:rPr>
            <w:rFonts w:eastAsia="Times New Roman"/>
            <w:color w:val="000000" w:themeColor="text1"/>
            <w:szCs w:val="18"/>
            <w:lang w:val="en-US" w:eastAsia="en-US" w:bidi="ar-SA"/>
          </w:rPr>
          <w:t>group_member_</w:t>
        </w:r>
      </w:ins>
      <w:ins w:id="545" w:author="Mickey  Spiegel" w:date="2019-04-17T21:12:00Z">
        <w:r w:rsidRPr="003957F7">
          <w:rPr>
            <w:rFonts w:eastAsia="Times New Roman"/>
            <w:color w:val="000000" w:themeColor="text1"/>
            <w:szCs w:val="18"/>
            <w:lang w:val="en-US" w:eastAsia="en-US" w:bidi="ar-SA"/>
          </w:rPr>
          <w:t>id</w:t>
        </w:r>
        <w:proofErr w:type="spellEnd"/>
        <w:r w:rsidRPr="003957F7">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2</w:t>
        </w:r>
        <w:r w:rsidRPr="003957F7">
          <w:rPr>
            <w:rFonts w:eastAsia="Times New Roman"/>
            <w:color w:val="000000" w:themeColor="text1"/>
            <w:szCs w:val="18"/>
            <w:lang w:val="en-US" w:eastAsia="en-US" w:bidi="ar-SA"/>
          </w:rPr>
          <w:t xml:space="preserve">, </w:t>
        </w:r>
        <w:proofErr w:type="spellStart"/>
        <w:r w:rsidRPr="003957F7">
          <w:rPr>
            <w:rFonts w:eastAsia="Times New Roman"/>
            <w:color w:val="000000" w:themeColor="text1"/>
            <w:szCs w:val="18"/>
            <w:lang w:val="en-US" w:eastAsia="en-US" w:bidi="ar-SA"/>
          </w:rPr>
          <w:t>acl_attr_list</w:t>
        </w:r>
        <w:proofErr w:type="spellEnd"/>
        <w:r w:rsidRPr="003957F7">
          <w:rPr>
            <w:rFonts w:eastAsia="Times New Roman"/>
            <w:color w:val="000000" w:themeColor="text1"/>
            <w:szCs w:val="18"/>
            <w:lang w:val="en-US" w:eastAsia="en-US" w:bidi="ar-SA"/>
          </w:rPr>
          <w:t>);</w:t>
        </w:r>
      </w:ins>
    </w:p>
    <w:p w14:paraId="0707C3FB" w14:textId="77777777" w:rsidR="007A32CC" w:rsidRPr="003957F7" w:rsidRDefault="007A32CC" w:rsidP="007A32CC">
      <w:pPr>
        <w:spacing w:after="0"/>
        <w:ind w:left="720"/>
        <w:rPr>
          <w:ins w:id="546" w:author="Mickey  Spiegel" w:date="2019-04-17T21:12:00Z"/>
          <w:rFonts w:eastAsia="Times New Roman"/>
          <w:color w:val="000000" w:themeColor="text1"/>
          <w:szCs w:val="18"/>
          <w:lang w:val="en-US" w:eastAsia="en-US" w:bidi="ar-SA"/>
        </w:rPr>
      </w:pPr>
      <w:ins w:id="547" w:author="Mickey  Spiegel" w:date="2019-04-17T21:12:00Z">
        <w:r w:rsidRPr="003957F7">
          <w:rPr>
            <w:rFonts w:eastAsia="Times New Roman"/>
            <w:color w:val="000000" w:themeColor="text1"/>
            <w:szCs w:val="18"/>
            <w:lang w:val="en-US" w:eastAsia="en-US" w:bidi="ar-SA"/>
          </w:rPr>
          <w:t>if (</w:t>
        </w:r>
        <w:proofErr w:type="spellStart"/>
        <w:proofErr w:type="gram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w:t>
        </w:r>
        <w:proofErr w:type="gramEnd"/>
        <w:r w:rsidRPr="003957F7">
          <w:rPr>
            <w:rFonts w:eastAsia="Times New Roman"/>
            <w:color w:val="000000" w:themeColor="text1"/>
            <w:szCs w:val="18"/>
            <w:lang w:val="en-US" w:eastAsia="en-US" w:bidi="ar-SA"/>
          </w:rPr>
          <w:t>= SAI_STATUS_SUCCESS) {</w:t>
        </w:r>
      </w:ins>
    </w:p>
    <w:p w14:paraId="4FF63525" w14:textId="77777777" w:rsidR="007A32CC" w:rsidRPr="003957F7" w:rsidRDefault="007A32CC" w:rsidP="007A32CC">
      <w:pPr>
        <w:spacing w:after="0"/>
        <w:ind w:left="720"/>
        <w:rPr>
          <w:ins w:id="548" w:author="Mickey  Spiegel" w:date="2019-04-17T21:12:00Z"/>
          <w:rFonts w:eastAsia="Times New Roman"/>
          <w:color w:val="000000" w:themeColor="text1"/>
          <w:szCs w:val="18"/>
          <w:lang w:val="en-US" w:eastAsia="en-US" w:bidi="ar-SA"/>
        </w:rPr>
      </w:pPr>
      <w:ins w:id="549" w:author="Mickey  Spiegel" w:date="2019-04-17T21:12:00Z">
        <w:r w:rsidRPr="003957F7">
          <w:rPr>
            <w:rFonts w:eastAsia="Times New Roman"/>
            <w:color w:val="000000" w:themeColor="text1"/>
            <w:szCs w:val="18"/>
            <w:lang w:val="en-US" w:eastAsia="en-US" w:bidi="ar-SA"/>
          </w:rPr>
          <w:t xml:space="preserve">    return </w:t>
        </w: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w:t>
        </w:r>
      </w:ins>
    </w:p>
    <w:p w14:paraId="3361B8CA" w14:textId="77777777" w:rsidR="007A32CC" w:rsidRPr="003957F7" w:rsidRDefault="007A32CC" w:rsidP="007A32CC">
      <w:pPr>
        <w:spacing w:after="0"/>
        <w:ind w:left="720"/>
        <w:rPr>
          <w:ins w:id="550" w:author="Mickey  Spiegel" w:date="2019-04-17T21:12:00Z"/>
          <w:rFonts w:eastAsia="Times New Roman"/>
          <w:color w:val="000000" w:themeColor="text1"/>
          <w:szCs w:val="18"/>
          <w:lang w:val="en-US" w:eastAsia="en-US" w:bidi="ar-SA"/>
        </w:rPr>
      </w:pPr>
      <w:ins w:id="551" w:author="Mickey  Spiegel" w:date="2019-04-17T21:12:00Z">
        <w:r w:rsidRPr="003957F7">
          <w:rPr>
            <w:rFonts w:eastAsia="Times New Roman"/>
            <w:color w:val="000000" w:themeColor="text1"/>
            <w:szCs w:val="18"/>
            <w:lang w:val="en-US" w:eastAsia="en-US" w:bidi="ar-SA"/>
          </w:rPr>
          <w:t>}</w:t>
        </w:r>
      </w:ins>
    </w:p>
    <w:p w14:paraId="110DD920" w14:textId="77777777" w:rsidR="00EB5EFD" w:rsidRPr="00EB5EFD" w:rsidRDefault="00EB5EFD" w:rsidP="00E27C5F">
      <w:pPr>
        <w:rPr>
          <w:ins w:id="552" w:author="Mickey  Spiegel" w:date="2019-05-01T16:35:00Z"/>
        </w:rPr>
      </w:pPr>
    </w:p>
    <w:p w14:paraId="01041701" w14:textId="414F8100" w:rsidR="00454C80" w:rsidRDefault="00454C80" w:rsidP="00E27C5F">
      <w:pPr>
        <w:rPr>
          <w:ins w:id="553" w:author="Mickey  Spiegel" w:date="2019-05-01T17:04:00Z"/>
        </w:rPr>
      </w:pPr>
      <w:ins w:id="554" w:author="Mickey  Spiegel" w:date="2019-05-01T17:04:00Z">
        <w:r>
          <w:t xml:space="preserve">Similar steps to (A1, A5) or </w:t>
        </w:r>
      </w:ins>
      <w:ins w:id="555" w:author="Mickey  Spiegel" w:date="2019-05-01T17:05:00Z">
        <w:r>
          <w:t>(</w:t>
        </w:r>
      </w:ins>
      <w:ins w:id="556" w:author="Mickey  Spiegel" w:date="2019-05-01T17:04:00Z">
        <w:r>
          <w:t>B</w:t>
        </w:r>
      </w:ins>
      <w:ins w:id="557" w:author="Mickey  Spiegel" w:date="2019-05-01T17:05:00Z">
        <w:r>
          <w:t>4, B5)</w:t>
        </w:r>
      </w:ins>
      <w:ins w:id="558" w:author="Mickey  Spiegel" w:date="2019-05-01T17:04:00Z">
        <w:r>
          <w:t xml:space="preserve"> above can be applied in order to define the INT delete function using a different ACL table.</w:t>
        </w:r>
      </w:ins>
    </w:p>
    <w:p w14:paraId="568B9691" w14:textId="0F300DDC" w:rsidR="00EB5EFD" w:rsidRPr="00EB5EFD" w:rsidRDefault="00EB5EFD" w:rsidP="00E27C5F">
      <w:pPr>
        <w:rPr>
          <w:ins w:id="559" w:author="Mickey  Spiegel" w:date="2019-05-01T16:34:00Z"/>
        </w:rPr>
      </w:pPr>
      <w:ins w:id="560" w:author="Mickey  Spiegel" w:date="2019-05-01T16:34:00Z">
        <w:r>
          <w:t>Optional steps</w:t>
        </w:r>
      </w:ins>
      <w:ins w:id="561" w:author="Mickey  Spiegel" w:date="2019-05-01T16:35:00Z">
        <w:r>
          <w:t xml:space="preserve"> to add events that generate reports after p</w:t>
        </w:r>
        <w:r w:rsidR="00994086">
          <w:t>rocessing receiv</w:t>
        </w:r>
        <w:r w:rsidR="00454C80">
          <w:t>ed INT metadata. These steps can be</w:t>
        </w:r>
        <w:r w:rsidR="00994086">
          <w:t xml:space="preserve"> applied</w:t>
        </w:r>
        <w:r>
          <w:t xml:space="preserve"> after steps A or B above:</w:t>
        </w:r>
      </w:ins>
    </w:p>
    <w:p w14:paraId="20C3DE28" w14:textId="77777777" w:rsidR="00EB5EFD" w:rsidRPr="00E27C5F" w:rsidRDefault="00EB5EFD" w:rsidP="00E27C5F">
      <w:pPr>
        <w:rPr>
          <w:ins w:id="562" w:author="Mickey  Spiegel" w:date="2019-04-17T21:05:00Z"/>
        </w:rPr>
      </w:pPr>
    </w:p>
    <w:p w14:paraId="56637AC3" w14:textId="134DA859" w:rsidR="00EB5EFD" w:rsidRDefault="00994086" w:rsidP="00EB5EFD">
      <w:pPr>
        <w:autoSpaceDE w:val="0"/>
        <w:autoSpaceDN w:val="0"/>
        <w:adjustRightInd w:val="0"/>
        <w:spacing w:after="0"/>
        <w:rPr>
          <w:ins w:id="563" w:author="Mickey  Spiegel" w:date="2019-05-01T16:33:00Z"/>
          <w:rFonts w:asciiTheme="minorHAnsi" w:eastAsia="Times New Roman" w:hAnsiTheme="minorHAnsi" w:cs="Consolas"/>
          <w:b/>
          <w:szCs w:val="18"/>
        </w:rPr>
      </w:pPr>
      <w:ins w:id="564" w:author="Mickey  Spiegel" w:date="2019-05-01T16:33:00Z">
        <w:r>
          <w:rPr>
            <w:rFonts w:asciiTheme="minorHAnsi" w:eastAsia="Times New Roman" w:hAnsiTheme="minorHAnsi" w:cs="Consolas"/>
            <w:b/>
            <w:szCs w:val="18"/>
          </w:rPr>
          <w:t>Step 7</w:t>
        </w:r>
        <w:r w:rsidR="00EB5EFD">
          <w:rPr>
            <w:rFonts w:asciiTheme="minorHAnsi" w:eastAsia="Times New Roman" w:hAnsiTheme="minorHAnsi" w:cs="Consolas"/>
            <w:b/>
            <w:szCs w:val="18"/>
          </w:rPr>
          <w:t>: Create an event action object</w:t>
        </w:r>
      </w:ins>
    </w:p>
    <w:p w14:paraId="416962CE" w14:textId="77777777" w:rsidR="00EB5EFD" w:rsidRPr="003846F3" w:rsidRDefault="00EB5EFD" w:rsidP="00EB5EFD">
      <w:pPr>
        <w:rPr>
          <w:ins w:id="565" w:author="Mickey  Spiegel" w:date="2019-05-01T16:33:00Z"/>
        </w:rPr>
      </w:pPr>
    </w:p>
    <w:p w14:paraId="03005C1F" w14:textId="77777777" w:rsidR="00EB5EFD" w:rsidRPr="008A4EF5" w:rsidRDefault="00EB5EFD" w:rsidP="00EB5EFD">
      <w:pPr>
        <w:spacing w:after="0"/>
        <w:ind w:left="720"/>
        <w:rPr>
          <w:ins w:id="566" w:author="Mickey  Spiegel" w:date="2019-05-01T16:33:00Z"/>
          <w:rFonts w:asciiTheme="minorHAnsi" w:eastAsia="Times New Roman" w:hAnsiTheme="minorHAnsi" w:cs="Consolas"/>
          <w:szCs w:val="18"/>
        </w:rPr>
      </w:pPr>
      <w:proofErr w:type="spellStart"/>
      <w:ins w:id="567"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SAI_TAM_EVENT_ACTION_ATTR_REPORT_TYPE;</w:t>
        </w:r>
      </w:ins>
    </w:p>
    <w:p w14:paraId="3FDAB83A" w14:textId="77777777" w:rsidR="00EB5EFD" w:rsidRPr="008A4EF5" w:rsidRDefault="00EB5EFD" w:rsidP="00EB5EFD">
      <w:pPr>
        <w:spacing w:after="0"/>
        <w:ind w:left="720"/>
        <w:rPr>
          <w:ins w:id="568" w:author="Mickey  Spiegel" w:date="2019-05-01T16:33:00Z"/>
          <w:rFonts w:asciiTheme="minorHAnsi" w:eastAsia="Times New Roman" w:hAnsiTheme="minorHAnsi" w:cs="Consolas"/>
          <w:szCs w:val="18"/>
        </w:rPr>
      </w:pPr>
      <w:proofErr w:type="spellStart"/>
      <w:ins w:id="569" w:author="Mickey  Spiegel" w:date="2019-05-01T16:33:00Z">
        <w:r w:rsidRPr="008A4EF5">
          <w:rPr>
            <w:rFonts w:asciiTheme="minorHAnsi" w:eastAsia="Times New Roman" w:hAnsiTheme="minorHAnsi" w:cs="Consolas"/>
            <w:szCs w:val="18"/>
          </w:rPr>
          <w:lastRenderedPageBreak/>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hAnsiTheme="minorHAnsi" w:cs="Consolas"/>
            <w:szCs w:val="18"/>
          </w:rPr>
          <w:t>sai_tam_report_obj</w:t>
        </w:r>
        <w:proofErr w:type="spellEnd"/>
        <w:r w:rsidRPr="008A4EF5">
          <w:rPr>
            <w:rFonts w:asciiTheme="minorHAnsi" w:eastAsia="Times New Roman" w:hAnsiTheme="minorHAnsi" w:cs="Consolas"/>
            <w:szCs w:val="18"/>
          </w:rPr>
          <w:t>;</w:t>
        </w:r>
      </w:ins>
    </w:p>
    <w:p w14:paraId="44DA4DEF" w14:textId="77777777" w:rsidR="00EB5EFD" w:rsidRPr="008A4EF5" w:rsidRDefault="00EB5EFD" w:rsidP="00EB5EFD">
      <w:pPr>
        <w:spacing w:after="0"/>
        <w:ind w:left="720"/>
        <w:rPr>
          <w:ins w:id="570" w:author="Mickey  Spiegel" w:date="2019-05-01T16:33:00Z"/>
          <w:rFonts w:asciiTheme="minorHAnsi" w:eastAsia="Times New Roman" w:hAnsiTheme="minorHAnsi" w:cs="Consolas"/>
          <w:szCs w:val="18"/>
        </w:rPr>
      </w:pPr>
    </w:p>
    <w:p w14:paraId="05EC9189" w14:textId="77777777" w:rsidR="00EB5EFD" w:rsidRPr="008A4EF5" w:rsidRDefault="00EB5EFD" w:rsidP="00EB5EFD">
      <w:pPr>
        <w:spacing w:after="0"/>
        <w:ind w:left="720"/>
        <w:rPr>
          <w:ins w:id="571" w:author="Mickey  Spiegel" w:date="2019-05-01T16:33:00Z"/>
          <w:rFonts w:asciiTheme="minorHAnsi" w:eastAsia="Times New Roman" w:hAnsiTheme="minorHAnsi" w:cs="Consolas"/>
          <w:szCs w:val="18"/>
        </w:rPr>
      </w:pPr>
      <w:proofErr w:type="spellStart"/>
      <w:ins w:id="572" w:author="Mickey  Spiegel" w:date="2019-05-01T16:33:00Z">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1;</w:t>
        </w:r>
      </w:ins>
    </w:p>
    <w:p w14:paraId="5F97E1BA" w14:textId="77777777" w:rsidR="00EB5EFD" w:rsidRPr="008A4EF5" w:rsidRDefault="00EB5EFD" w:rsidP="00EB5EFD">
      <w:pPr>
        <w:spacing w:after="0"/>
        <w:ind w:left="720"/>
        <w:rPr>
          <w:ins w:id="573" w:author="Mickey  Spiegel" w:date="2019-05-01T16:33:00Z"/>
          <w:rFonts w:asciiTheme="minorHAnsi" w:eastAsia="Times New Roman" w:hAnsiTheme="minorHAnsi" w:cs="Consolas"/>
          <w:szCs w:val="18"/>
        </w:rPr>
      </w:pPr>
    </w:p>
    <w:p w14:paraId="60BB75CF" w14:textId="77777777" w:rsidR="00EB5EFD" w:rsidRPr="008A4EF5" w:rsidRDefault="00EB5EFD" w:rsidP="00EB5EFD">
      <w:pPr>
        <w:spacing w:after="0"/>
        <w:ind w:left="720"/>
        <w:rPr>
          <w:ins w:id="574" w:author="Mickey  Spiegel" w:date="2019-05-01T16:33:00Z"/>
          <w:rFonts w:asciiTheme="minorHAnsi" w:eastAsia="Times New Roman" w:hAnsiTheme="minorHAnsi" w:cs="Consolas"/>
          <w:szCs w:val="18"/>
        </w:rPr>
      </w:pPr>
      <w:proofErr w:type="spellStart"/>
      <w:ins w:id="575" w:author="Mickey  Spiegel" w:date="2019-05-01T16:33:00Z">
        <w:r w:rsidRPr="007F5721">
          <w:rPr>
            <w:rFonts w:asciiTheme="minorHAnsi" w:eastAsia="Times New Roman" w:hAnsiTheme="minorHAnsi" w:cs="Consolas"/>
            <w:b/>
            <w:szCs w:val="18"/>
          </w:rPr>
          <w:t>sai_create_tam_event_action_fn</w:t>
        </w:r>
        <w:proofErr w:type="spellEnd"/>
        <w:r w:rsidRPr="008A4EF5">
          <w:rPr>
            <w:rFonts w:asciiTheme="minorHAnsi" w:eastAsia="Times New Roman" w:hAnsiTheme="minorHAnsi" w:cs="Consolas"/>
            <w:szCs w:val="18"/>
          </w:rPr>
          <w:t>(</w:t>
        </w:r>
      </w:ins>
    </w:p>
    <w:p w14:paraId="12A36CDB" w14:textId="77777777" w:rsidR="00EB5EFD" w:rsidRPr="008A4EF5" w:rsidRDefault="00EB5EFD" w:rsidP="00EB5EFD">
      <w:pPr>
        <w:spacing w:after="0"/>
        <w:ind w:left="1440"/>
        <w:rPr>
          <w:ins w:id="576" w:author="Mickey  Spiegel" w:date="2019-05-01T16:33:00Z"/>
          <w:rFonts w:asciiTheme="minorHAnsi" w:eastAsia="Times New Roman" w:hAnsiTheme="minorHAnsi" w:cs="Consolas"/>
          <w:szCs w:val="18"/>
        </w:rPr>
      </w:pPr>
      <w:ins w:id="577" w:author="Mickey  Spiegel" w:date="2019-05-01T16:33:00Z">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 xml:space="preserve">, </w:t>
        </w:r>
      </w:ins>
    </w:p>
    <w:p w14:paraId="2293BB31" w14:textId="77777777" w:rsidR="00EB5EFD" w:rsidRPr="008A4EF5" w:rsidRDefault="00EB5EFD" w:rsidP="00EB5EFD">
      <w:pPr>
        <w:spacing w:after="0"/>
        <w:ind w:left="1440"/>
        <w:rPr>
          <w:ins w:id="578" w:author="Mickey  Spiegel" w:date="2019-05-01T16:33:00Z"/>
          <w:rFonts w:asciiTheme="minorHAnsi" w:eastAsia="Times New Roman" w:hAnsiTheme="minorHAnsi" w:cs="Consolas"/>
          <w:szCs w:val="18"/>
        </w:rPr>
      </w:pPr>
      <w:proofErr w:type="spellStart"/>
      <w:ins w:id="579" w:author="Mickey  Spiegel" w:date="2019-05-01T16:33:00Z">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ins>
    </w:p>
    <w:p w14:paraId="18811208" w14:textId="77777777" w:rsidR="00EB5EFD" w:rsidRPr="008A4EF5" w:rsidRDefault="00EB5EFD" w:rsidP="00EB5EFD">
      <w:pPr>
        <w:spacing w:after="0"/>
        <w:ind w:left="1440"/>
        <w:rPr>
          <w:ins w:id="580" w:author="Mickey  Spiegel" w:date="2019-05-01T16:33:00Z"/>
          <w:rFonts w:asciiTheme="minorHAnsi" w:eastAsia="Times New Roman" w:hAnsiTheme="minorHAnsi" w:cs="Consolas"/>
          <w:szCs w:val="18"/>
        </w:rPr>
      </w:pPr>
      <w:proofErr w:type="spellStart"/>
      <w:ins w:id="581" w:author="Mickey  Spiegel" w:date="2019-05-01T16:33:00Z">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ins>
    </w:p>
    <w:p w14:paraId="2A9D7E78" w14:textId="77777777" w:rsidR="00EB5EFD" w:rsidRPr="008A4EF5" w:rsidRDefault="00EB5EFD" w:rsidP="00EB5EFD">
      <w:pPr>
        <w:spacing w:after="0"/>
        <w:ind w:left="1440"/>
        <w:rPr>
          <w:ins w:id="582" w:author="Mickey  Spiegel" w:date="2019-05-01T16:33:00Z"/>
          <w:rFonts w:asciiTheme="minorHAnsi" w:eastAsia="Times New Roman" w:hAnsiTheme="minorHAnsi" w:cs="Consolas"/>
          <w:szCs w:val="18"/>
        </w:rPr>
      </w:pPr>
      <w:proofErr w:type="spellStart"/>
      <w:ins w:id="583"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ins>
    </w:p>
    <w:p w14:paraId="770998F5" w14:textId="77777777" w:rsidR="00EB5EFD" w:rsidRPr="008A4EF5" w:rsidRDefault="00EB5EFD" w:rsidP="00EB5EFD">
      <w:pPr>
        <w:spacing w:after="0"/>
        <w:ind w:left="720"/>
        <w:rPr>
          <w:ins w:id="584" w:author="Mickey  Spiegel" w:date="2019-05-01T16:33:00Z"/>
          <w:rFonts w:asciiTheme="minorHAnsi" w:eastAsia="Times New Roman" w:hAnsiTheme="minorHAnsi"/>
          <w:i/>
          <w:szCs w:val="18"/>
        </w:rPr>
      </w:pPr>
    </w:p>
    <w:p w14:paraId="463DE744" w14:textId="26BE5AF3" w:rsidR="00EB5EFD" w:rsidRDefault="00EB5EFD" w:rsidP="00EB5EFD">
      <w:pPr>
        <w:spacing w:after="0"/>
        <w:rPr>
          <w:ins w:id="585" w:author="Mickey  Spiegel" w:date="2019-05-01T16:33:00Z"/>
          <w:rFonts w:asciiTheme="minorHAnsi" w:eastAsia="Times New Roman" w:hAnsiTheme="minorHAnsi" w:cs="Consolas"/>
          <w:b/>
          <w:szCs w:val="18"/>
        </w:rPr>
      </w:pPr>
      <w:ins w:id="586" w:author="Mickey  Spiegel" w:date="2019-05-01T16:33:00Z">
        <w:r w:rsidRPr="008A4EF5">
          <w:rPr>
            <w:rFonts w:asciiTheme="minorHAnsi" w:eastAsia="Times New Roman" w:hAnsiTheme="minorHAnsi" w:cs="Consolas"/>
            <w:b/>
            <w:i/>
            <w:szCs w:val="18"/>
          </w:rPr>
          <w:t xml:space="preserve"> </w:t>
        </w:r>
        <w:r w:rsidR="00994086">
          <w:rPr>
            <w:rFonts w:asciiTheme="minorHAnsi" w:eastAsia="Times New Roman" w:hAnsiTheme="minorHAnsi" w:cs="Consolas"/>
            <w:b/>
            <w:szCs w:val="18"/>
          </w:rPr>
          <w:t>Step 8</w:t>
        </w:r>
        <w:r w:rsidRPr="003846F3">
          <w:rPr>
            <w:rFonts w:asciiTheme="minorHAnsi" w:eastAsia="Times New Roman" w:hAnsiTheme="minorHAnsi" w:cs="Consolas"/>
            <w:b/>
            <w:szCs w:val="18"/>
          </w:rPr>
          <w:t xml:space="preserve">: </w:t>
        </w:r>
        <w:r>
          <w:rPr>
            <w:rFonts w:asciiTheme="minorHAnsi" w:eastAsia="Times New Roman" w:hAnsiTheme="minorHAnsi" w:cs="Consolas"/>
            <w:b/>
            <w:szCs w:val="18"/>
          </w:rPr>
          <w:t>Create an event object</w:t>
        </w:r>
      </w:ins>
    </w:p>
    <w:p w14:paraId="4FDDE3B5" w14:textId="77777777" w:rsidR="00EB5EFD" w:rsidRPr="003846F3" w:rsidRDefault="00EB5EFD" w:rsidP="00EB5EFD">
      <w:pPr>
        <w:rPr>
          <w:ins w:id="587" w:author="Mickey  Spiegel" w:date="2019-05-01T16:33:00Z"/>
        </w:rPr>
      </w:pPr>
    </w:p>
    <w:p w14:paraId="0E7585F3" w14:textId="77777777" w:rsidR="00EB5EFD" w:rsidRPr="008A4EF5" w:rsidRDefault="00EB5EFD" w:rsidP="00EB5EFD">
      <w:pPr>
        <w:spacing w:after="0"/>
        <w:ind w:left="720"/>
        <w:rPr>
          <w:ins w:id="588" w:author="Mickey  Spiegel" w:date="2019-05-01T16:33:00Z"/>
          <w:rFonts w:asciiTheme="minorHAnsi" w:eastAsia="Times New Roman" w:hAnsiTheme="minorHAnsi" w:cs="Consolas"/>
          <w:szCs w:val="18"/>
        </w:rPr>
      </w:pPr>
      <w:proofErr w:type="spellStart"/>
      <w:ins w:id="589"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SAI_TAM_EVENT_ATTR_TYPE;</w:t>
        </w:r>
      </w:ins>
    </w:p>
    <w:p w14:paraId="4DA08408" w14:textId="77777777" w:rsidR="00EB5EFD" w:rsidRPr="008A4EF5" w:rsidRDefault="00EB5EFD" w:rsidP="00EB5EFD">
      <w:pPr>
        <w:spacing w:after="0"/>
        <w:ind w:left="720"/>
        <w:rPr>
          <w:ins w:id="590" w:author="Mickey  Spiegel" w:date="2019-05-01T16:33:00Z"/>
          <w:rFonts w:asciiTheme="minorHAnsi" w:eastAsia="Times New Roman" w:hAnsiTheme="minorHAnsi" w:cs="Consolas"/>
          <w:szCs w:val="18"/>
        </w:rPr>
      </w:pPr>
      <w:proofErr w:type="spellStart"/>
      <w:ins w:id="591"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SAI_TAM_EVENT_TYPE_</w:t>
        </w:r>
        <w:r>
          <w:rPr>
            <w:rFonts w:asciiTheme="minorHAnsi" w:eastAsia="Times New Roman" w:hAnsiTheme="minorHAnsi" w:cs="Consolas"/>
            <w:szCs w:val="18"/>
          </w:rPr>
          <w:t>FLOW_STATE</w:t>
        </w:r>
        <w:r w:rsidRPr="008A4EF5">
          <w:rPr>
            <w:rFonts w:asciiTheme="minorHAnsi" w:eastAsia="Times New Roman" w:hAnsiTheme="minorHAnsi" w:cs="Consolas"/>
            <w:szCs w:val="18"/>
          </w:rPr>
          <w:t>;</w:t>
        </w:r>
      </w:ins>
    </w:p>
    <w:p w14:paraId="21F60F0F" w14:textId="77777777" w:rsidR="00EB5EFD" w:rsidRPr="008A4EF5" w:rsidRDefault="00EB5EFD" w:rsidP="00EB5EFD">
      <w:pPr>
        <w:spacing w:after="0"/>
        <w:ind w:left="720"/>
        <w:rPr>
          <w:ins w:id="592" w:author="Mickey  Spiegel" w:date="2019-05-01T16:33:00Z"/>
          <w:rFonts w:asciiTheme="minorHAnsi" w:eastAsia="Times New Roman" w:hAnsiTheme="minorHAnsi" w:cs="Consolas"/>
          <w:szCs w:val="18"/>
        </w:rPr>
      </w:pPr>
    </w:p>
    <w:p w14:paraId="77AC785B" w14:textId="77777777" w:rsidR="00EB5EFD" w:rsidRPr="008A4EF5" w:rsidRDefault="00EB5EFD" w:rsidP="00EB5EFD">
      <w:pPr>
        <w:spacing w:after="0"/>
        <w:ind w:left="720"/>
        <w:rPr>
          <w:ins w:id="593" w:author="Mickey  Spiegel" w:date="2019-05-01T16:33:00Z"/>
          <w:rFonts w:asciiTheme="minorHAnsi" w:eastAsia="Times New Roman" w:hAnsiTheme="minorHAnsi" w:cs="Consolas"/>
          <w:szCs w:val="18"/>
        </w:rPr>
      </w:pPr>
      <w:proofErr w:type="spellStart"/>
      <w:ins w:id="594"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SAI_TAM_EVENT_ATTR_ACTION_LIST;</w:t>
        </w:r>
      </w:ins>
    </w:p>
    <w:p w14:paraId="2E9226F5" w14:textId="77777777" w:rsidR="00EB5EFD" w:rsidRPr="008A4EF5" w:rsidRDefault="00EB5EFD" w:rsidP="00EB5EFD">
      <w:pPr>
        <w:spacing w:after="0"/>
        <w:ind w:left="720"/>
        <w:rPr>
          <w:ins w:id="595" w:author="Mickey  Spiegel" w:date="2019-05-01T16:33:00Z"/>
          <w:rFonts w:asciiTheme="minorHAnsi" w:eastAsia="Times New Roman" w:hAnsiTheme="minorHAnsi" w:cs="Consolas"/>
          <w:szCs w:val="18"/>
        </w:rPr>
      </w:pPr>
      <w:proofErr w:type="spellStart"/>
      <w:ins w:id="596"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ins>
    </w:p>
    <w:p w14:paraId="37ED4E0F" w14:textId="77777777" w:rsidR="00EB5EFD" w:rsidRPr="008A4EF5" w:rsidRDefault="00EB5EFD" w:rsidP="00EB5EFD">
      <w:pPr>
        <w:spacing w:after="0"/>
        <w:ind w:left="720"/>
        <w:rPr>
          <w:ins w:id="597" w:author="Mickey  Spiegel" w:date="2019-05-01T16:33:00Z"/>
          <w:rFonts w:asciiTheme="minorHAnsi" w:eastAsia="Times New Roman" w:hAnsiTheme="minorHAnsi" w:cs="Consolas"/>
          <w:szCs w:val="18"/>
        </w:rPr>
      </w:pPr>
      <w:proofErr w:type="spellStart"/>
      <w:ins w:id="598"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w:t>
        </w:r>
      </w:ins>
    </w:p>
    <w:p w14:paraId="25D8731D" w14:textId="77777777" w:rsidR="00EB5EFD" w:rsidRPr="008A4EF5" w:rsidRDefault="00EB5EFD" w:rsidP="00EB5EFD">
      <w:pPr>
        <w:spacing w:after="0"/>
        <w:ind w:left="720"/>
        <w:rPr>
          <w:ins w:id="599" w:author="Mickey  Spiegel" w:date="2019-05-01T16:33:00Z"/>
          <w:rFonts w:asciiTheme="minorHAnsi" w:eastAsia="Times New Roman" w:hAnsiTheme="minorHAnsi" w:cs="Consolas"/>
          <w:szCs w:val="18"/>
        </w:rPr>
      </w:pPr>
    </w:p>
    <w:p w14:paraId="7BC4D4F5" w14:textId="77777777" w:rsidR="00EB5EFD" w:rsidRPr="008A4EF5" w:rsidRDefault="00EB5EFD" w:rsidP="00EB5EFD">
      <w:pPr>
        <w:spacing w:after="0"/>
        <w:ind w:left="720"/>
        <w:rPr>
          <w:ins w:id="600" w:author="Mickey  Spiegel" w:date="2019-05-01T16:33:00Z"/>
          <w:rFonts w:asciiTheme="minorHAnsi" w:eastAsia="Times New Roman" w:hAnsiTheme="minorHAnsi" w:cs="Consolas"/>
          <w:szCs w:val="18"/>
        </w:rPr>
      </w:pPr>
      <w:proofErr w:type="spellStart"/>
      <w:ins w:id="601"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[2].id = SAI_TAM_EVENT_ATTR_COLLECTOR_LIST;</w:t>
        </w:r>
      </w:ins>
    </w:p>
    <w:p w14:paraId="492AA866" w14:textId="77777777" w:rsidR="00EB5EFD" w:rsidRPr="008A4EF5" w:rsidRDefault="00EB5EFD" w:rsidP="00EB5EFD">
      <w:pPr>
        <w:spacing w:after="0"/>
        <w:ind w:left="720"/>
        <w:rPr>
          <w:ins w:id="602" w:author="Mickey  Spiegel" w:date="2019-05-01T16:33:00Z"/>
          <w:rFonts w:asciiTheme="minorHAnsi" w:eastAsia="Times New Roman" w:hAnsiTheme="minorHAnsi" w:cs="Consolas"/>
          <w:szCs w:val="18"/>
        </w:rPr>
      </w:pPr>
      <w:proofErr w:type="spellStart"/>
      <w:ins w:id="603"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ins>
    </w:p>
    <w:p w14:paraId="048B3264" w14:textId="77777777" w:rsidR="00EB5EFD" w:rsidRDefault="00EB5EFD" w:rsidP="00EB5EFD">
      <w:pPr>
        <w:spacing w:after="0"/>
        <w:ind w:left="720"/>
        <w:rPr>
          <w:ins w:id="604" w:author="Mickey  Spiegel" w:date="2019-05-01T16:33:00Z"/>
          <w:rFonts w:asciiTheme="minorHAnsi" w:eastAsia="Times New Roman" w:hAnsiTheme="minorHAnsi" w:cs="Consolas"/>
          <w:szCs w:val="18"/>
        </w:rPr>
      </w:pPr>
      <w:proofErr w:type="spellStart"/>
      <w:ins w:id="605"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ins>
    </w:p>
    <w:p w14:paraId="6B18D7EE" w14:textId="77777777" w:rsidR="00EB5EFD" w:rsidRDefault="00EB5EFD" w:rsidP="00EB5EFD">
      <w:pPr>
        <w:spacing w:after="0"/>
        <w:ind w:left="720"/>
        <w:rPr>
          <w:ins w:id="606" w:author="Mickey  Spiegel" w:date="2019-05-01T16:33:00Z"/>
        </w:rPr>
      </w:pPr>
    </w:p>
    <w:p w14:paraId="3320A8BE" w14:textId="77777777" w:rsidR="00EB5EFD" w:rsidRPr="008A4EF5" w:rsidRDefault="00EB5EFD" w:rsidP="00EB5EFD">
      <w:pPr>
        <w:spacing w:after="0"/>
        <w:ind w:left="720"/>
        <w:rPr>
          <w:ins w:id="607" w:author="Mickey  Spiegel" w:date="2019-05-01T16:33:00Z"/>
          <w:rFonts w:asciiTheme="minorHAnsi" w:eastAsia="Times New Roman" w:hAnsiTheme="minorHAnsi" w:cs="Consolas"/>
          <w:szCs w:val="18"/>
        </w:rPr>
      </w:pPr>
      <w:proofErr w:type="spellStart"/>
      <w:ins w:id="608" w:author="Mickey  Spiegel" w:date="2019-05-01T16:33:00Z">
        <w:r>
          <w:rPr>
            <w:rFonts w:asciiTheme="minorHAnsi" w:eastAsia="Times New Roman" w:hAnsiTheme="minorHAnsi" w:cs="Consolas"/>
            <w:szCs w:val="18"/>
          </w:rPr>
          <w:t>sai_attr_list</w:t>
        </w:r>
        <w:proofErr w:type="spellEnd"/>
        <w:r>
          <w:rPr>
            <w:rFonts w:asciiTheme="minorHAnsi" w:eastAsia="Times New Roman" w:hAnsiTheme="minorHAnsi" w:cs="Consolas"/>
            <w:szCs w:val="18"/>
          </w:rPr>
          <w:t>[3</w:t>
        </w:r>
        <w:r w:rsidRPr="008A4EF5">
          <w:rPr>
            <w:rFonts w:asciiTheme="minorHAnsi" w:eastAsia="Times New Roman" w:hAnsiTheme="minorHAnsi" w:cs="Consolas"/>
            <w:szCs w:val="18"/>
          </w:rPr>
          <w:t>].id</w:t>
        </w:r>
        <w:r>
          <w:rPr>
            <w:rFonts w:asciiTheme="minorHAnsi" w:eastAsia="Times New Roman" w:hAnsiTheme="minorHAnsi" w:cs="Consolas"/>
            <w:szCs w:val="18"/>
          </w:rPr>
          <w:t xml:space="preserve"> = SAI_TAM_EVENT_ATTR_DSCP_VALUE</w:t>
        </w:r>
        <w:r w:rsidRPr="008A4EF5">
          <w:rPr>
            <w:rFonts w:asciiTheme="minorHAnsi" w:eastAsia="Times New Roman" w:hAnsiTheme="minorHAnsi" w:cs="Consolas"/>
            <w:szCs w:val="18"/>
          </w:rPr>
          <w:t>;</w:t>
        </w:r>
      </w:ins>
    </w:p>
    <w:p w14:paraId="06F64E6E" w14:textId="77777777" w:rsidR="00EB5EFD" w:rsidRPr="008A4EF5" w:rsidRDefault="00EB5EFD" w:rsidP="00EB5EFD">
      <w:pPr>
        <w:spacing w:after="0"/>
        <w:ind w:left="720"/>
        <w:rPr>
          <w:ins w:id="609" w:author="Mickey  Spiegel" w:date="2019-05-01T16:33:00Z"/>
          <w:rFonts w:asciiTheme="minorHAnsi" w:eastAsia="Times New Roman" w:hAnsiTheme="minorHAnsi" w:cs="Consolas"/>
          <w:szCs w:val="18"/>
        </w:rPr>
      </w:pPr>
      <w:proofErr w:type="spellStart"/>
      <w:ins w:id="610" w:author="Mickey  Spiegel" w:date="2019-05-01T16:33:00Z">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[3].value.u8 = 16</w:t>
        </w:r>
        <w:r w:rsidRPr="008A4EF5">
          <w:rPr>
            <w:rFonts w:asciiTheme="minorHAnsi" w:eastAsia="Times New Roman" w:hAnsiTheme="minorHAnsi" w:cs="Consolas"/>
            <w:szCs w:val="18"/>
          </w:rPr>
          <w:t>;</w:t>
        </w:r>
      </w:ins>
    </w:p>
    <w:p w14:paraId="322B776D" w14:textId="77777777" w:rsidR="00EB5EFD" w:rsidRPr="0092446B" w:rsidRDefault="00EB5EFD" w:rsidP="00EB5EFD">
      <w:pPr>
        <w:spacing w:after="0"/>
        <w:ind w:left="720"/>
        <w:rPr>
          <w:ins w:id="611" w:author="Mickey  Spiegel" w:date="2019-05-01T16:33:00Z"/>
          <w:rFonts w:asciiTheme="minorHAnsi" w:eastAsia="Times New Roman" w:hAnsiTheme="minorHAnsi" w:cs="Consolas"/>
          <w:szCs w:val="18"/>
        </w:rPr>
      </w:pPr>
      <w:ins w:id="612" w:author="Mickey  Spiegel" w:date="2019-05-01T16:33:00Z">
        <w:r>
          <w:t xml:space="preserve">                   </w:t>
        </w:r>
      </w:ins>
    </w:p>
    <w:p w14:paraId="4891638B" w14:textId="77777777" w:rsidR="00EB5EFD" w:rsidRPr="008A4EF5" w:rsidRDefault="00EB5EFD" w:rsidP="00EB5EFD">
      <w:pPr>
        <w:spacing w:after="0"/>
        <w:ind w:left="720"/>
        <w:rPr>
          <w:ins w:id="613" w:author="Mickey  Spiegel" w:date="2019-05-01T16:33:00Z"/>
          <w:rFonts w:asciiTheme="minorHAnsi" w:eastAsia="Times New Roman" w:hAnsiTheme="minorHAnsi" w:cs="Consolas"/>
          <w:szCs w:val="18"/>
        </w:rPr>
      </w:pPr>
      <w:proofErr w:type="spellStart"/>
      <w:ins w:id="614" w:author="Mickey  Spiegel" w:date="2019-05-01T16:33:00Z">
        <w:r w:rsidRPr="008A4EF5">
          <w:rPr>
            <w:rFonts w:asciiTheme="minorHAnsi" w:eastAsia="Times New Roman" w:hAnsiTheme="minorHAnsi" w:cs="Consolas"/>
            <w:szCs w:val="18"/>
          </w:rPr>
          <w:t>a</w:t>
        </w:r>
        <w:r>
          <w:rPr>
            <w:rFonts w:asciiTheme="minorHAnsi" w:eastAsia="Times New Roman" w:hAnsiTheme="minorHAnsi" w:cs="Consolas"/>
            <w:szCs w:val="18"/>
          </w:rPr>
          <w:t>ttr_count</w:t>
        </w:r>
        <w:proofErr w:type="spellEnd"/>
        <w:r>
          <w:rPr>
            <w:rFonts w:asciiTheme="minorHAnsi" w:eastAsia="Times New Roman" w:hAnsiTheme="minorHAnsi" w:cs="Consolas"/>
            <w:szCs w:val="18"/>
          </w:rPr>
          <w:t xml:space="preserve"> = 4</w:t>
        </w:r>
        <w:r w:rsidRPr="008A4EF5">
          <w:rPr>
            <w:rFonts w:asciiTheme="minorHAnsi" w:eastAsia="Times New Roman" w:hAnsiTheme="minorHAnsi" w:cs="Consolas"/>
            <w:szCs w:val="18"/>
          </w:rPr>
          <w:t>;</w:t>
        </w:r>
      </w:ins>
    </w:p>
    <w:p w14:paraId="0CA4A843" w14:textId="77777777" w:rsidR="00EB5EFD" w:rsidRPr="008A4EF5" w:rsidRDefault="00EB5EFD" w:rsidP="00EB5EFD">
      <w:pPr>
        <w:spacing w:after="0"/>
        <w:ind w:left="720"/>
        <w:rPr>
          <w:ins w:id="615" w:author="Mickey  Spiegel" w:date="2019-05-01T16:33:00Z"/>
          <w:rFonts w:asciiTheme="minorHAnsi" w:eastAsia="Times New Roman" w:hAnsiTheme="minorHAnsi" w:cs="Consolas"/>
          <w:szCs w:val="18"/>
        </w:rPr>
      </w:pPr>
    </w:p>
    <w:p w14:paraId="23D7C0DF" w14:textId="77777777" w:rsidR="00EB5EFD" w:rsidRPr="008A4EF5" w:rsidRDefault="00EB5EFD" w:rsidP="00EB5EFD">
      <w:pPr>
        <w:spacing w:after="0"/>
        <w:ind w:left="720"/>
        <w:rPr>
          <w:ins w:id="616" w:author="Mickey  Spiegel" w:date="2019-05-01T16:33:00Z"/>
          <w:rFonts w:asciiTheme="minorHAnsi" w:eastAsia="Times New Roman" w:hAnsiTheme="minorHAnsi" w:cs="Consolas"/>
          <w:szCs w:val="18"/>
        </w:rPr>
      </w:pPr>
      <w:proofErr w:type="spellStart"/>
      <w:ins w:id="617" w:author="Mickey  Spiegel" w:date="2019-05-01T16:33:00Z">
        <w:r w:rsidRPr="007F5721">
          <w:rPr>
            <w:rFonts w:asciiTheme="minorHAnsi" w:eastAsia="Times New Roman" w:hAnsiTheme="minorHAnsi" w:cs="Consolas"/>
            <w:b/>
            <w:szCs w:val="18"/>
          </w:rPr>
          <w:t>sai_create_tam_event_fn</w:t>
        </w:r>
        <w:proofErr w:type="spellEnd"/>
        <w:r w:rsidRPr="008A4EF5">
          <w:rPr>
            <w:rFonts w:asciiTheme="minorHAnsi" w:eastAsia="Times New Roman" w:hAnsiTheme="minorHAnsi" w:cs="Consolas"/>
            <w:szCs w:val="18"/>
          </w:rPr>
          <w:t>(</w:t>
        </w:r>
      </w:ins>
    </w:p>
    <w:p w14:paraId="270EFD23" w14:textId="77777777" w:rsidR="00EB5EFD" w:rsidRPr="008A4EF5" w:rsidRDefault="00EB5EFD" w:rsidP="00EB5EFD">
      <w:pPr>
        <w:spacing w:after="0"/>
        <w:ind w:left="1440"/>
        <w:rPr>
          <w:ins w:id="618" w:author="Mickey  Spiegel" w:date="2019-05-01T16:33:00Z"/>
          <w:rFonts w:asciiTheme="minorHAnsi" w:eastAsia="Times New Roman" w:hAnsiTheme="minorHAnsi" w:cs="Consolas"/>
          <w:szCs w:val="18"/>
        </w:rPr>
      </w:pPr>
      <w:ins w:id="619" w:author="Mickey  Spiegel" w:date="2019-05-01T16:33:00Z">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sai_tam_event_obj</w:t>
        </w:r>
        <w:proofErr w:type="spellEnd"/>
        <w:r w:rsidRPr="008A4EF5">
          <w:rPr>
            <w:rFonts w:asciiTheme="minorHAnsi" w:eastAsia="Times New Roman" w:hAnsiTheme="minorHAnsi" w:cs="Consolas"/>
            <w:szCs w:val="18"/>
          </w:rPr>
          <w:t>,</w:t>
        </w:r>
      </w:ins>
    </w:p>
    <w:p w14:paraId="0511DE31" w14:textId="77777777" w:rsidR="00EB5EFD" w:rsidRPr="008A4EF5" w:rsidRDefault="00EB5EFD" w:rsidP="00EB5EFD">
      <w:pPr>
        <w:spacing w:after="0"/>
        <w:ind w:left="1440"/>
        <w:rPr>
          <w:ins w:id="620" w:author="Mickey  Spiegel" w:date="2019-05-01T16:33:00Z"/>
          <w:rFonts w:asciiTheme="minorHAnsi" w:eastAsia="Times New Roman" w:hAnsiTheme="minorHAnsi" w:cs="Consolas"/>
          <w:szCs w:val="18"/>
        </w:rPr>
      </w:pPr>
      <w:proofErr w:type="spellStart"/>
      <w:ins w:id="621" w:author="Mickey  Spiegel" w:date="2019-05-01T16:33:00Z">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ins>
    </w:p>
    <w:p w14:paraId="1985B34D" w14:textId="77777777" w:rsidR="00EB5EFD" w:rsidRPr="008A4EF5" w:rsidRDefault="00EB5EFD" w:rsidP="00EB5EFD">
      <w:pPr>
        <w:spacing w:after="0"/>
        <w:ind w:left="1440"/>
        <w:rPr>
          <w:ins w:id="622" w:author="Mickey  Spiegel" w:date="2019-05-01T16:33:00Z"/>
          <w:rFonts w:asciiTheme="minorHAnsi" w:eastAsia="Times New Roman" w:hAnsiTheme="minorHAnsi" w:cs="Consolas"/>
          <w:szCs w:val="18"/>
        </w:rPr>
      </w:pPr>
      <w:proofErr w:type="spellStart"/>
      <w:ins w:id="623" w:author="Mickey  Spiegel" w:date="2019-05-01T16:33:00Z">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ins>
    </w:p>
    <w:p w14:paraId="393C5EF9" w14:textId="77777777" w:rsidR="00EB5EFD" w:rsidRDefault="00EB5EFD" w:rsidP="00EB5EFD">
      <w:pPr>
        <w:spacing w:after="0"/>
        <w:ind w:left="1440"/>
        <w:rPr>
          <w:ins w:id="624" w:author="Mickey  Spiegel" w:date="2019-05-01T16:33:00Z"/>
          <w:rFonts w:asciiTheme="minorHAnsi" w:eastAsia="Times New Roman" w:hAnsiTheme="minorHAnsi" w:cs="Consolas"/>
          <w:szCs w:val="18"/>
        </w:rPr>
      </w:pPr>
      <w:proofErr w:type="spellStart"/>
      <w:ins w:id="625"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ins>
    </w:p>
    <w:p w14:paraId="5C1453AB" w14:textId="77777777" w:rsidR="00EB5EFD" w:rsidRDefault="00EB5EFD" w:rsidP="00EB5EFD">
      <w:pPr>
        <w:rPr>
          <w:ins w:id="626" w:author="Mickey  Spiegel" w:date="2019-05-01T16:41:00Z"/>
        </w:rPr>
      </w:pPr>
    </w:p>
    <w:p w14:paraId="6E0EC3B8" w14:textId="5B0FEA68" w:rsidR="001E6184" w:rsidRDefault="001E6184" w:rsidP="001E6184">
      <w:pPr>
        <w:spacing w:after="0"/>
        <w:ind w:left="230"/>
        <w:rPr>
          <w:ins w:id="627" w:author="Mickey  Spiegel" w:date="2019-05-01T16:42:00Z"/>
          <w:rFonts w:eastAsia="Times New Roman"/>
          <w:b/>
          <w:bCs/>
          <w:color w:val="000000" w:themeColor="text1"/>
          <w:szCs w:val="18"/>
          <w:lang w:eastAsia="en-US" w:bidi="ar-SA"/>
        </w:rPr>
      </w:pPr>
      <w:ins w:id="628" w:author="Mickey  Spiegel" w:date="2019-05-01T16:42:00Z">
        <w:r w:rsidRPr="004733B7">
          <w:rPr>
            <w:rFonts w:eastAsia="Times New Roman"/>
            <w:b/>
            <w:bCs/>
            <w:color w:val="000000" w:themeColor="text1"/>
            <w:szCs w:val="18"/>
            <w:lang w:eastAsia="en-US" w:bidi="ar-SA"/>
          </w:rPr>
          <w:t xml:space="preserve">Step </w:t>
        </w:r>
        <w:r>
          <w:rPr>
            <w:rFonts w:eastAsia="Times New Roman"/>
            <w:b/>
            <w:bCs/>
            <w:color w:val="000000" w:themeColor="text1"/>
            <w:szCs w:val="18"/>
            <w:lang w:eastAsia="en-US" w:bidi="ar-SA"/>
          </w:rPr>
          <w:t>A9</w:t>
        </w:r>
        <w:r w:rsidRPr="004733B7">
          <w:rPr>
            <w:rFonts w:eastAsia="Times New Roman"/>
            <w:b/>
            <w:bCs/>
            <w:color w:val="000000" w:themeColor="text1"/>
            <w:szCs w:val="18"/>
            <w:lang w:eastAsia="en-US" w:bidi="ar-SA"/>
          </w:rPr>
          <w:t xml:space="preserve">: </w:t>
        </w:r>
        <w:r>
          <w:rPr>
            <w:rFonts w:eastAsia="Times New Roman"/>
            <w:b/>
            <w:bCs/>
            <w:color w:val="000000" w:themeColor="text1"/>
            <w:szCs w:val="18"/>
            <w:lang w:eastAsia="en-US" w:bidi="ar-SA"/>
          </w:rPr>
          <w:t>Bind event object to TAM object</w:t>
        </w:r>
      </w:ins>
    </w:p>
    <w:p w14:paraId="47774AF3" w14:textId="77777777" w:rsidR="001E6184" w:rsidRDefault="001E6184" w:rsidP="001E6184">
      <w:pPr>
        <w:spacing w:after="0"/>
        <w:ind w:left="720"/>
        <w:rPr>
          <w:ins w:id="629" w:author="Mickey  Spiegel" w:date="2019-05-01T16:42:00Z"/>
          <w:rFonts w:eastAsia="Times New Roman"/>
          <w:bCs/>
          <w:color w:val="000000" w:themeColor="text1"/>
          <w:szCs w:val="18"/>
          <w:lang w:val="en-US" w:eastAsia="en-US" w:bidi="ar-SA"/>
        </w:rPr>
      </w:pPr>
    </w:p>
    <w:p w14:paraId="468335B4" w14:textId="148D3A4C" w:rsidR="001E6184" w:rsidRPr="009B5B13" w:rsidRDefault="001E6184" w:rsidP="001E6184">
      <w:pPr>
        <w:spacing w:after="0"/>
        <w:ind w:left="720"/>
        <w:rPr>
          <w:ins w:id="630" w:author="Mickey  Spiegel" w:date="2019-05-01T16:42:00Z"/>
          <w:rFonts w:eastAsia="Times New Roman"/>
          <w:color w:val="000000" w:themeColor="text1"/>
          <w:szCs w:val="18"/>
          <w:lang w:val="en-US" w:eastAsia="en-US" w:bidi="ar-SA"/>
        </w:rPr>
      </w:pPr>
      <w:proofErr w:type="spellStart"/>
      <w:ins w:id="631" w:author="Mickey  Spiegel" w:date="2019-05-01T16:42:00Z">
        <w:r>
          <w:rPr>
            <w:rFonts w:eastAsia="Times New Roman"/>
            <w:bCs/>
            <w:color w:val="000000" w:themeColor="text1"/>
            <w:szCs w:val="18"/>
            <w:lang w:val="en-US" w:eastAsia="en-US" w:bidi="ar-SA"/>
          </w:rPr>
          <w:t>sai_attr</w:t>
        </w:r>
        <w:proofErr w:type="spellEnd"/>
        <w:r>
          <w:rPr>
            <w:rFonts w:eastAsia="Times New Roman"/>
            <w:bCs/>
            <w:color w:val="000000" w:themeColor="text1"/>
            <w:szCs w:val="18"/>
            <w:lang w:val="en-US" w:eastAsia="en-US" w:bidi="ar-SA"/>
          </w:rPr>
          <w:t>-&gt;</w:t>
        </w:r>
        <w:r w:rsidRPr="009B5B13">
          <w:rPr>
            <w:rFonts w:eastAsia="Times New Roman"/>
            <w:bCs/>
            <w:color w:val="000000" w:themeColor="text1"/>
            <w:szCs w:val="18"/>
            <w:lang w:val="en-US" w:eastAsia="en-US" w:bidi="ar-SA"/>
          </w:rPr>
          <w:t>id = SAI_TAM_ATTR_</w:t>
        </w:r>
        <w:r>
          <w:rPr>
            <w:rFonts w:eastAsia="Times New Roman"/>
            <w:bCs/>
            <w:color w:val="000000" w:themeColor="text1"/>
            <w:szCs w:val="18"/>
            <w:lang w:val="en-US" w:eastAsia="en-US" w:bidi="ar-SA"/>
          </w:rPr>
          <w:t>EVENT</w:t>
        </w:r>
        <w:r w:rsidRPr="009B5B13">
          <w:rPr>
            <w:rFonts w:eastAsia="Times New Roman"/>
            <w:bCs/>
            <w:color w:val="000000" w:themeColor="text1"/>
            <w:szCs w:val="18"/>
            <w:lang w:val="en-US" w:eastAsia="en-US" w:bidi="ar-SA"/>
          </w:rPr>
          <w:t>_OBJECTS_LIST;</w:t>
        </w:r>
      </w:ins>
    </w:p>
    <w:p w14:paraId="32B003AC" w14:textId="0E0EEB5C" w:rsidR="001E6184" w:rsidRPr="009B5B13" w:rsidRDefault="001E6184" w:rsidP="001E6184">
      <w:pPr>
        <w:spacing w:after="0"/>
        <w:ind w:left="720"/>
        <w:rPr>
          <w:ins w:id="632" w:author="Mickey  Spiegel" w:date="2019-05-01T16:42:00Z"/>
          <w:rFonts w:eastAsia="Times New Roman"/>
          <w:color w:val="000000" w:themeColor="text1"/>
          <w:szCs w:val="18"/>
          <w:lang w:val="en-US" w:eastAsia="en-US" w:bidi="ar-SA"/>
        </w:rPr>
      </w:pPr>
      <w:proofErr w:type="spellStart"/>
      <w:ins w:id="633" w:author="Mickey  Spiegel" w:date="2019-05-01T16:42:00Z">
        <w:r>
          <w:rPr>
            <w:rFonts w:eastAsia="Times New Roman"/>
            <w:bCs/>
            <w:color w:val="000000" w:themeColor="text1"/>
            <w:szCs w:val="18"/>
            <w:lang w:val="en-US" w:eastAsia="en-US" w:bidi="ar-SA"/>
          </w:rPr>
          <w:t>sai_attr</w:t>
        </w:r>
        <w:proofErr w:type="spellEnd"/>
        <w:r>
          <w:rPr>
            <w:rFonts w:eastAsia="Times New Roman"/>
            <w:bCs/>
            <w:color w:val="000000" w:themeColor="text1"/>
            <w:szCs w:val="18"/>
            <w:lang w:val="en-US" w:eastAsia="en-US" w:bidi="ar-SA"/>
          </w:rPr>
          <w:t>-&gt;</w:t>
        </w:r>
        <w:proofErr w:type="spellStart"/>
        <w:proofErr w:type="gramStart"/>
        <w:r w:rsidRPr="009B5B13">
          <w:rPr>
            <w:rFonts w:eastAsia="Times New Roman"/>
            <w:bCs/>
            <w:color w:val="000000" w:themeColor="text1"/>
            <w:szCs w:val="18"/>
            <w:lang w:val="en-US" w:eastAsia="en-US" w:bidi="ar-SA"/>
          </w:rPr>
          <w:t>value.objlist</w:t>
        </w:r>
        <w:proofErr w:type="gramEnd"/>
        <w:r w:rsidRPr="009B5B13">
          <w:rPr>
            <w:rFonts w:eastAsia="Times New Roman"/>
            <w:bCs/>
            <w:color w:val="000000" w:themeColor="text1"/>
            <w:szCs w:val="18"/>
            <w:lang w:val="en-US" w:eastAsia="en-US" w:bidi="ar-SA"/>
          </w:rPr>
          <w:t>.count</w:t>
        </w:r>
        <w:proofErr w:type="spellEnd"/>
        <w:r w:rsidRPr="009B5B13">
          <w:rPr>
            <w:rFonts w:eastAsia="Times New Roman"/>
            <w:bCs/>
            <w:color w:val="000000" w:themeColor="text1"/>
            <w:szCs w:val="18"/>
            <w:lang w:val="en-US" w:eastAsia="en-US" w:bidi="ar-SA"/>
          </w:rPr>
          <w:t xml:space="preserve"> = 1;</w:t>
        </w:r>
      </w:ins>
    </w:p>
    <w:p w14:paraId="2589A9B0" w14:textId="4717F972" w:rsidR="001E6184" w:rsidRPr="009B5B13" w:rsidRDefault="001E6184" w:rsidP="001E6184">
      <w:pPr>
        <w:spacing w:after="0"/>
        <w:ind w:left="720"/>
        <w:rPr>
          <w:ins w:id="634" w:author="Mickey  Spiegel" w:date="2019-05-01T16:42:00Z"/>
          <w:rFonts w:eastAsia="Times New Roman"/>
          <w:color w:val="000000" w:themeColor="text1"/>
          <w:szCs w:val="18"/>
          <w:lang w:val="en-US" w:eastAsia="en-US" w:bidi="ar-SA"/>
        </w:rPr>
      </w:pPr>
      <w:proofErr w:type="spellStart"/>
      <w:ins w:id="635" w:author="Mickey  Spiegel" w:date="2019-05-01T16:42:00Z">
        <w:r>
          <w:rPr>
            <w:rFonts w:eastAsia="Times New Roman"/>
            <w:bCs/>
            <w:color w:val="000000" w:themeColor="text1"/>
            <w:szCs w:val="18"/>
            <w:lang w:val="en-US" w:eastAsia="en-US" w:bidi="ar-SA"/>
          </w:rPr>
          <w:t>sai_attr</w:t>
        </w:r>
        <w:proofErr w:type="spellEnd"/>
        <w:r>
          <w:rPr>
            <w:rFonts w:eastAsia="Times New Roman"/>
            <w:bCs/>
            <w:color w:val="000000" w:themeColor="text1"/>
            <w:szCs w:val="18"/>
            <w:lang w:val="en-US" w:eastAsia="en-US" w:bidi="ar-SA"/>
          </w:rPr>
          <w:t>-&gt;</w:t>
        </w:r>
        <w:proofErr w:type="spellStart"/>
        <w:proofErr w:type="gramStart"/>
        <w:r w:rsidRPr="009B5B13">
          <w:rPr>
            <w:rFonts w:eastAsia="Times New Roman"/>
            <w:bCs/>
            <w:color w:val="000000" w:themeColor="text1"/>
            <w:szCs w:val="18"/>
            <w:lang w:val="en-US" w:eastAsia="en-US" w:bidi="ar-SA"/>
          </w:rPr>
          <w:t>value.objlist</w:t>
        </w:r>
        <w:proofErr w:type="gramEnd"/>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 xml:space="preserve">[0] = </w:t>
        </w:r>
        <w:proofErr w:type="spellStart"/>
        <w:r w:rsidRPr="009B5B13">
          <w:rPr>
            <w:rFonts w:eastAsia="Times New Roman"/>
            <w:bCs/>
            <w:color w:val="000000" w:themeColor="text1"/>
            <w:szCs w:val="18"/>
            <w:lang w:val="en-US" w:eastAsia="en-US" w:bidi="ar-SA"/>
          </w:rPr>
          <w:t>sai_tam_</w:t>
        </w:r>
        <w:r>
          <w:rPr>
            <w:rFonts w:eastAsia="Times New Roman"/>
            <w:bCs/>
            <w:color w:val="000000" w:themeColor="text1"/>
            <w:szCs w:val="18"/>
            <w:lang w:val="en-US" w:eastAsia="en-US" w:bidi="ar-SA"/>
          </w:rPr>
          <w:t>event</w:t>
        </w:r>
        <w:r w:rsidRPr="009B5B13">
          <w:rPr>
            <w:rFonts w:eastAsia="Times New Roman"/>
            <w:bCs/>
            <w:color w:val="000000" w:themeColor="text1"/>
            <w:szCs w:val="18"/>
            <w:lang w:val="en-US" w:eastAsia="en-US" w:bidi="ar-SA"/>
          </w:rPr>
          <w:t>_obj</w:t>
        </w:r>
        <w:proofErr w:type="spellEnd"/>
        <w:r w:rsidRPr="009B5B13">
          <w:rPr>
            <w:rFonts w:eastAsia="Times New Roman"/>
            <w:bCs/>
            <w:color w:val="000000" w:themeColor="text1"/>
            <w:szCs w:val="18"/>
            <w:lang w:val="en-US" w:eastAsia="en-US" w:bidi="ar-SA"/>
          </w:rPr>
          <w:t>;</w:t>
        </w:r>
      </w:ins>
    </w:p>
    <w:p w14:paraId="7537CF9C" w14:textId="196CD7EA" w:rsidR="001E6184" w:rsidRPr="009B5B13" w:rsidRDefault="001E6184" w:rsidP="001E6184">
      <w:pPr>
        <w:spacing w:after="0"/>
        <w:ind w:left="720"/>
        <w:rPr>
          <w:ins w:id="636" w:author="Mickey  Spiegel" w:date="2019-05-01T16:42:00Z"/>
          <w:rFonts w:eastAsia="Times New Roman"/>
          <w:color w:val="000000" w:themeColor="text1"/>
          <w:szCs w:val="18"/>
          <w:lang w:val="en-US" w:eastAsia="en-US" w:bidi="ar-SA"/>
        </w:rPr>
      </w:pPr>
    </w:p>
    <w:p w14:paraId="0BC284B2" w14:textId="01FBFE13" w:rsidR="001E6184" w:rsidRPr="009B5B13" w:rsidRDefault="001E6184" w:rsidP="001E6184">
      <w:pPr>
        <w:spacing w:after="0"/>
        <w:ind w:left="720"/>
        <w:rPr>
          <w:ins w:id="637" w:author="Mickey  Spiegel" w:date="2019-05-01T16:42:00Z"/>
          <w:rFonts w:eastAsia="Times New Roman"/>
          <w:color w:val="000000" w:themeColor="text1"/>
          <w:szCs w:val="18"/>
          <w:lang w:val="en-US" w:eastAsia="en-US" w:bidi="ar-SA"/>
        </w:rPr>
      </w:pPr>
      <w:proofErr w:type="spellStart"/>
      <w:ins w:id="638" w:author="Mickey  Spiegel" w:date="2019-05-01T16:42:00Z">
        <w:r w:rsidRPr="009B5B13">
          <w:rPr>
            <w:rFonts w:eastAsia="Times New Roman"/>
            <w:b/>
            <w:bCs/>
            <w:color w:val="000000" w:themeColor="text1"/>
            <w:szCs w:val="18"/>
            <w:lang w:val="en-US" w:eastAsia="en-US" w:bidi="ar-SA"/>
          </w:rPr>
          <w:t>sai_</w:t>
        </w:r>
      </w:ins>
      <w:ins w:id="639" w:author="Mickey  Spiegel" w:date="2019-05-01T16:44:00Z">
        <w:r>
          <w:rPr>
            <w:rFonts w:eastAsia="Times New Roman"/>
            <w:b/>
            <w:bCs/>
            <w:color w:val="000000" w:themeColor="text1"/>
            <w:szCs w:val="18"/>
            <w:lang w:val="en-US" w:eastAsia="en-US" w:bidi="ar-SA"/>
          </w:rPr>
          <w:t>set</w:t>
        </w:r>
      </w:ins>
      <w:ins w:id="640" w:author="Mickey  Spiegel" w:date="2019-05-01T16:42:00Z">
        <w:r w:rsidRPr="009B5B13">
          <w:rPr>
            <w:rFonts w:eastAsia="Times New Roman"/>
            <w:b/>
            <w:bCs/>
            <w:color w:val="000000" w:themeColor="text1"/>
            <w:szCs w:val="18"/>
            <w:lang w:val="en-US" w:eastAsia="en-US" w:bidi="ar-SA"/>
          </w:rPr>
          <w:t>_tam_</w:t>
        </w:r>
      </w:ins>
      <w:ins w:id="641" w:author="Mickey  Spiegel" w:date="2019-05-01T16:44:00Z">
        <w:r>
          <w:rPr>
            <w:rFonts w:eastAsia="Times New Roman"/>
            <w:b/>
            <w:bCs/>
            <w:color w:val="000000" w:themeColor="text1"/>
            <w:szCs w:val="18"/>
            <w:lang w:val="en-US" w:eastAsia="en-US" w:bidi="ar-SA"/>
          </w:rPr>
          <w:t>attribute_</w:t>
        </w:r>
      </w:ins>
      <w:proofErr w:type="gramStart"/>
      <w:ins w:id="642" w:author="Mickey  Spiegel" w:date="2019-05-01T16:42:00Z">
        <w:r w:rsidRPr="009B5B13">
          <w:rPr>
            <w:rFonts w:eastAsia="Times New Roman"/>
            <w:b/>
            <w:bCs/>
            <w:color w:val="000000" w:themeColor="text1"/>
            <w:szCs w:val="18"/>
            <w:lang w:val="en-US" w:eastAsia="en-US" w:bidi="ar-SA"/>
          </w:rPr>
          <w:t>fn</w:t>
        </w:r>
        <w:proofErr w:type="spellEnd"/>
        <w:r w:rsidRPr="009B5B13">
          <w:rPr>
            <w:rFonts w:eastAsia="Times New Roman"/>
            <w:b/>
            <w:bCs/>
            <w:color w:val="000000" w:themeColor="text1"/>
            <w:szCs w:val="18"/>
            <w:lang w:val="en-US" w:eastAsia="en-US" w:bidi="ar-SA"/>
          </w:rPr>
          <w:t>(</w:t>
        </w:r>
        <w:proofErr w:type="gramEnd"/>
      </w:ins>
    </w:p>
    <w:p w14:paraId="4069471A" w14:textId="3B4ECDCF" w:rsidR="001E6184" w:rsidRPr="009B5B13" w:rsidRDefault="001E6184" w:rsidP="001E6184">
      <w:pPr>
        <w:spacing w:after="0"/>
        <w:ind w:left="1440"/>
        <w:rPr>
          <w:ins w:id="643" w:author="Mickey  Spiegel" w:date="2019-05-01T16:42:00Z"/>
          <w:rFonts w:eastAsia="Times New Roman"/>
          <w:color w:val="000000" w:themeColor="text1"/>
          <w:szCs w:val="18"/>
          <w:lang w:val="en-US" w:eastAsia="en-US" w:bidi="ar-SA"/>
        </w:rPr>
      </w:pPr>
      <w:proofErr w:type="spellStart"/>
      <w:ins w:id="644" w:author="Mickey  Spiegel" w:date="2019-05-01T16:42:00Z">
        <w:r w:rsidRPr="009B5B13">
          <w:rPr>
            <w:rFonts w:eastAsia="Times New Roman"/>
            <w:bCs/>
            <w:color w:val="000000" w:themeColor="text1"/>
            <w:szCs w:val="18"/>
            <w:lang w:val="en-US" w:eastAsia="en-US" w:bidi="ar-SA"/>
          </w:rPr>
          <w:t>sai_tam_obj</w:t>
        </w:r>
        <w:proofErr w:type="spellEnd"/>
        <w:r w:rsidRPr="009B5B13">
          <w:rPr>
            <w:rFonts w:eastAsia="Times New Roman"/>
            <w:bCs/>
            <w:color w:val="000000" w:themeColor="text1"/>
            <w:szCs w:val="18"/>
            <w:lang w:val="en-US" w:eastAsia="en-US" w:bidi="ar-SA"/>
          </w:rPr>
          <w:t>,</w:t>
        </w:r>
      </w:ins>
    </w:p>
    <w:p w14:paraId="2DC57D06" w14:textId="31B046C3" w:rsidR="001E6184" w:rsidRDefault="001E6184" w:rsidP="001E6184">
      <w:pPr>
        <w:spacing w:after="0"/>
        <w:ind w:left="1440"/>
        <w:rPr>
          <w:ins w:id="645" w:author="Mickey  Spiegel" w:date="2019-05-01T16:42:00Z"/>
          <w:rFonts w:eastAsia="Times New Roman"/>
          <w:bCs/>
          <w:color w:val="000000" w:themeColor="text1"/>
          <w:szCs w:val="18"/>
          <w:lang w:val="en-US" w:eastAsia="en-US" w:bidi="ar-SA"/>
        </w:rPr>
      </w:pPr>
      <w:proofErr w:type="spellStart"/>
      <w:ins w:id="646" w:author="Mickey  Spiegel" w:date="2019-05-01T16:42:00Z">
        <w:r>
          <w:rPr>
            <w:rFonts w:eastAsia="Times New Roman"/>
            <w:bCs/>
            <w:color w:val="000000" w:themeColor="text1"/>
            <w:szCs w:val="18"/>
            <w:lang w:val="en-US" w:eastAsia="en-US" w:bidi="ar-SA"/>
          </w:rPr>
          <w:t>sai_attr</w:t>
        </w:r>
        <w:proofErr w:type="spellEnd"/>
        <w:r>
          <w:rPr>
            <w:rFonts w:eastAsia="Times New Roman"/>
            <w:bCs/>
            <w:color w:val="000000" w:themeColor="text1"/>
            <w:szCs w:val="18"/>
            <w:lang w:val="en-US" w:eastAsia="en-US" w:bidi="ar-SA"/>
          </w:rPr>
          <w:t>);</w:t>
        </w:r>
      </w:ins>
    </w:p>
    <w:p w14:paraId="593A4CCD" w14:textId="77777777" w:rsidR="001E6184" w:rsidRDefault="001E6184" w:rsidP="001E6184">
      <w:pPr>
        <w:spacing w:after="0"/>
        <w:ind w:left="230"/>
        <w:rPr>
          <w:ins w:id="647" w:author="Mickey  Spiegel" w:date="2019-05-01T16:44:00Z"/>
          <w:rFonts w:eastAsia="Times New Roman"/>
          <w:bCs/>
          <w:color w:val="000000" w:themeColor="text1"/>
          <w:szCs w:val="18"/>
          <w:lang w:eastAsia="en-US" w:bidi="ar-SA"/>
        </w:rPr>
      </w:pPr>
    </w:p>
    <w:p w14:paraId="2F6B3AD5" w14:textId="476615E0" w:rsidR="001E6184" w:rsidRPr="00E27C5F" w:rsidRDefault="001E6184" w:rsidP="001E6184">
      <w:pPr>
        <w:spacing w:after="0"/>
        <w:ind w:left="230"/>
        <w:rPr>
          <w:ins w:id="648" w:author="Mickey  Spiegel" w:date="2019-05-01T16:42:00Z"/>
          <w:rFonts w:eastAsia="Times New Roman"/>
          <w:bCs/>
          <w:color w:val="000000" w:themeColor="text1"/>
          <w:szCs w:val="18"/>
          <w:lang w:eastAsia="en-US" w:bidi="ar-SA"/>
        </w:rPr>
      </w:pPr>
      <w:ins w:id="649" w:author="Mickey  Spiegel" w:date="2019-05-01T16:42:00Z">
        <w:r w:rsidRPr="001E6184">
          <w:rPr>
            <w:rFonts w:eastAsia="Times New Roman"/>
            <w:bCs/>
            <w:color w:val="000000" w:themeColor="text1"/>
            <w:szCs w:val="18"/>
            <w:lang w:eastAsia="en-US" w:bidi="ar-SA"/>
          </w:rPr>
          <w:t>or</w:t>
        </w:r>
      </w:ins>
    </w:p>
    <w:p w14:paraId="3261FD01" w14:textId="77777777" w:rsidR="001E6184" w:rsidRPr="00E27C5F" w:rsidRDefault="001E6184" w:rsidP="001E6184">
      <w:pPr>
        <w:spacing w:after="0"/>
        <w:ind w:left="230"/>
        <w:rPr>
          <w:ins w:id="650" w:author="Mickey  Spiegel" w:date="2019-05-01T16:42:00Z"/>
          <w:rFonts w:eastAsia="Times New Roman"/>
          <w:bCs/>
          <w:color w:val="000000" w:themeColor="text1"/>
          <w:szCs w:val="18"/>
          <w:lang w:eastAsia="en-US" w:bidi="ar-SA"/>
        </w:rPr>
      </w:pPr>
    </w:p>
    <w:p w14:paraId="53146758" w14:textId="2A20EE39" w:rsidR="001E6184" w:rsidRDefault="001E6184" w:rsidP="001E6184">
      <w:pPr>
        <w:spacing w:after="0"/>
        <w:ind w:left="230"/>
        <w:rPr>
          <w:ins w:id="651" w:author="Mickey  Spiegel" w:date="2019-05-01T16:41:00Z"/>
          <w:rFonts w:eastAsia="Times New Roman"/>
          <w:b/>
          <w:bCs/>
          <w:color w:val="000000" w:themeColor="text1"/>
          <w:szCs w:val="18"/>
          <w:lang w:eastAsia="en-US" w:bidi="ar-SA"/>
        </w:rPr>
      </w:pPr>
      <w:ins w:id="652" w:author="Mickey  Spiegel" w:date="2019-05-01T16:41:00Z">
        <w:r w:rsidRPr="004733B7">
          <w:rPr>
            <w:rFonts w:eastAsia="Times New Roman"/>
            <w:b/>
            <w:bCs/>
            <w:color w:val="000000" w:themeColor="text1"/>
            <w:szCs w:val="18"/>
            <w:lang w:eastAsia="en-US" w:bidi="ar-SA"/>
          </w:rPr>
          <w:t xml:space="preserve">Step </w:t>
        </w:r>
        <w:r>
          <w:rPr>
            <w:rFonts w:eastAsia="Times New Roman"/>
            <w:b/>
            <w:bCs/>
            <w:color w:val="000000" w:themeColor="text1"/>
            <w:szCs w:val="18"/>
            <w:lang w:eastAsia="en-US" w:bidi="ar-SA"/>
          </w:rPr>
          <w:t>B9</w:t>
        </w:r>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TAM object and its binding to switch</w:t>
        </w:r>
      </w:ins>
    </w:p>
    <w:p w14:paraId="4C5FDCDE" w14:textId="77777777" w:rsidR="001E6184" w:rsidRDefault="001E6184" w:rsidP="001E6184">
      <w:pPr>
        <w:spacing w:after="0"/>
        <w:ind w:left="720"/>
        <w:rPr>
          <w:ins w:id="653" w:author="Mickey  Spiegel" w:date="2019-05-01T16:42:00Z"/>
          <w:rFonts w:eastAsia="Times New Roman"/>
          <w:bCs/>
          <w:color w:val="000000" w:themeColor="text1"/>
          <w:szCs w:val="18"/>
          <w:lang w:val="en-US" w:eastAsia="en-US" w:bidi="ar-SA"/>
        </w:rPr>
      </w:pPr>
    </w:p>
    <w:p w14:paraId="50CD8BF6" w14:textId="77777777" w:rsidR="001E6184" w:rsidRPr="009B5B13" w:rsidRDefault="001E6184" w:rsidP="001E6184">
      <w:pPr>
        <w:spacing w:after="0"/>
        <w:ind w:left="720"/>
        <w:rPr>
          <w:ins w:id="654" w:author="Mickey  Spiegel" w:date="2019-05-01T16:41:00Z"/>
          <w:rFonts w:eastAsia="Times New Roman"/>
          <w:color w:val="000000" w:themeColor="text1"/>
          <w:szCs w:val="18"/>
          <w:lang w:val="en-US" w:eastAsia="en-US" w:bidi="ar-SA"/>
        </w:rPr>
      </w:pPr>
      <w:proofErr w:type="spellStart"/>
      <w:ins w:id="655" w:author="Mickey  Spiegel" w:date="2019-05-01T16:41:00Z">
        <w:r w:rsidRPr="009B5B13">
          <w:rPr>
            <w:rFonts w:eastAsia="Times New Roman"/>
            <w:bCs/>
            <w:color w:val="000000" w:themeColor="text1"/>
            <w:szCs w:val="18"/>
            <w:lang w:val="en-US" w:eastAsia="en-US" w:bidi="ar-SA"/>
          </w:rPr>
          <w:t>sai_attr_</w:t>
        </w:r>
        <w:proofErr w:type="gramStart"/>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w:t>
        </w:r>
        <w:proofErr w:type="gramEnd"/>
        <w:r w:rsidRPr="009B5B13">
          <w:rPr>
            <w:rFonts w:eastAsia="Times New Roman"/>
            <w:bCs/>
            <w:color w:val="000000" w:themeColor="text1"/>
            <w:szCs w:val="18"/>
            <w:lang w:val="en-US" w:eastAsia="en-US" w:bidi="ar-SA"/>
          </w:rPr>
          <w:t>0].id = SAI_TAM_ATTR_</w:t>
        </w:r>
        <w:r>
          <w:rPr>
            <w:rFonts w:eastAsia="Times New Roman"/>
            <w:bCs/>
            <w:color w:val="000000" w:themeColor="text1"/>
            <w:szCs w:val="18"/>
            <w:lang w:val="en-US" w:eastAsia="en-US" w:bidi="ar-SA"/>
          </w:rPr>
          <w:t>EVENT</w:t>
        </w:r>
        <w:r w:rsidRPr="009B5B13">
          <w:rPr>
            <w:rFonts w:eastAsia="Times New Roman"/>
            <w:bCs/>
            <w:color w:val="000000" w:themeColor="text1"/>
            <w:szCs w:val="18"/>
            <w:lang w:val="en-US" w:eastAsia="en-US" w:bidi="ar-SA"/>
          </w:rPr>
          <w:t>_OBJECTS_LIST;</w:t>
        </w:r>
      </w:ins>
    </w:p>
    <w:p w14:paraId="787F32E8" w14:textId="77777777" w:rsidR="001E6184" w:rsidRPr="009B5B13" w:rsidRDefault="001E6184" w:rsidP="001E6184">
      <w:pPr>
        <w:spacing w:after="0"/>
        <w:ind w:left="720"/>
        <w:rPr>
          <w:ins w:id="656" w:author="Mickey  Spiegel" w:date="2019-05-01T16:41:00Z"/>
          <w:rFonts w:eastAsia="Times New Roman"/>
          <w:color w:val="000000" w:themeColor="text1"/>
          <w:szCs w:val="18"/>
          <w:lang w:val="en-US" w:eastAsia="en-US" w:bidi="ar-SA"/>
        </w:rPr>
      </w:pPr>
      <w:proofErr w:type="spellStart"/>
      <w:ins w:id="657" w:author="Mickey  Spiegel" w:date="2019-05-01T16:41:00Z">
        <w:r w:rsidRPr="009B5B13">
          <w:rPr>
            <w:rFonts w:eastAsia="Times New Roman"/>
            <w:bCs/>
            <w:color w:val="000000" w:themeColor="text1"/>
            <w:szCs w:val="18"/>
            <w:lang w:val="en-US" w:eastAsia="en-US" w:bidi="ar-SA"/>
          </w:rPr>
          <w:t>sai_attr_</w:t>
        </w:r>
        <w:proofErr w:type="gramStart"/>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w:t>
        </w:r>
        <w:proofErr w:type="gramEnd"/>
        <w:r w:rsidRPr="009B5B13">
          <w:rPr>
            <w:rFonts w:eastAsia="Times New Roman"/>
            <w:bCs/>
            <w:color w:val="000000" w:themeColor="text1"/>
            <w:szCs w:val="18"/>
            <w:lang w:val="en-US" w:eastAsia="en-US" w:bidi="ar-SA"/>
          </w:rPr>
          <w:t>0].</w:t>
        </w:r>
        <w:proofErr w:type="spellStart"/>
        <w:r w:rsidRPr="009B5B13">
          <w:rPr>
            <w:rFonts w:eastAsia="Times New Roman"/>
            <w:bCs/>
            <w:color w:val="000000" w:themeColor="text1"/>
            <w:szCs w:val="18"/>
            <w:lang w:val="en-US" w:eastAsia="en-US" w:bidi="ar-SA"/>
          </w:rPr>
          <w:t>value.objlist.count</w:t>
        </w:r>
        <w:proofErr w:type="spellEnd"/>
        <w:r w:rsidRPr="009B5B13">
          <w:rPr>
            <w:rFonts w:eastAsia="Times New Roman"/>
            <w:bCs/>
            <w:color w:val="000000" w:themeColor="text1"/>
            <w:szCs w:val="18"/>
            <w:lang w:val="en-US" w:eastAsia="en-US" w:bidi="ar-SA"/>
          </w:rPr>
          <w:t xml:space="preserve"> = 1;</w:t>
        </w:r>
      </w:ins>
    </w:p>
    <w:p w14:paraId="42D0E69E" w14:textId="77777777" w:rsidR="001E6184" w:rsidRPr="009B5B13" w:rsidRDefault="001E6184" w:rsidP="001E6184">
      <w:pPr>
        <w:spacing w:after="0"/>
        <w:ind w:left="720"/>
        <w:rPr>
          <w:ins w:id="658" w:author="Mickey  Spiegel" w:date="2019-05-01T16:41:00Z"/>
          <w:rFonts w:eastAsia="Times New Roman"/>
          <w:color w:val="000000" w:themeColor="text1"/>
          <w:szCs w:val="18"/>
          <w:lang w:val="en-US" w:eastAsia="en-US" w:bidi="ar-SA"/>
        </w:rPr>
      </w:pPr>
      <w:proofErr w:type="spellStart"/>
      <w:ins w:id="659" w:author="Mickey  Spiegel" w:date="2019-05-01T16:41:00Z">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[0].</w:t>
        </w:r>
        <w:proofErr w:type="spellStart"/>
        <w:proofErr w:type="gramStart"/>
        <w:r w:rsidRPr="009B5B13">
          <w:rPr>
            <w:rFonts w:eastAsia="Times New Roman"/>
            <w:bCs/>
            <w:color w:val="000000" w:themeColor="text1"/>
            <w:szCs w:val="18"/>
            <w:lang w:val="en-US" w:eastAsia="en-US" w:bidi="ar-SA"/>
          </w:rPr>
          <w:t>value.objlist</w:t>
        </w:r>
        <w:proofErr w:type="gramEnd"/>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 xml:space="preserve">[0] = </w:t>
        </w:r>
        <w:proofErr w:type="spellStart"/>
        <w:r w:rsidRPr="009B5B13">
          <w:rPr>
            <w:rFonts w:eastAsia="Times New Roman"/>
            <w:bCs/>
            <w:color w:val="000000" w:themeColor="text1"/>
            <w:szCs w:val="18"/>
            <w:lang w:val="en-US" w:eastAsia="en-US" w:bidi="ar-SA"/>
          </w:rPr>
          <w:t>sai_tam_</w:t>
        </w:r>
        <w:r>
          <w:rPr>
            <w:rFonts w:eastAsia="Times New Roman"/>
            <w:bCs/>
            <w:color w:val="000000" w:themeColor="text1"/>
            <w:szCs w:val="18"/>
            <w:lang w:val="en-US" w:eastAsia="en-US" w:bidi="ar-SA"/>
          </w:rPr>
          <w:t>event</w:t>
        </w:r>
        <w:r w:rsidRPr="009B5B13">
          <w:rPr>
            <w:rFonts w:eastAsia="Times New Roman"/>
            <w:bCs/>
            <w:color w:val="000000" w:themeColor="text1"/>
            <w:szCs w:val="18"/>
            <w:lang w:val="en-US" w:eastAsia="en-US" w:bidi="ar-SA"/>
          </w:rPr>
          <w:t>_obj</w:t>
        </w:r>
        <w:proofErr w:type="spellEnd"/>
        <w:r w:rsidRPr="009B5B13">
          <w:rPr>
            <w:rFonts w:eastAsia="Times New Roman"/>
            <w:bCs/>
            <w:color w:val="000000" w:themeColor="text1"/>
            <w:szCs w:val="18"/>
            <w:lang w:val="en-US" w:eastAsia="en-US" w:bidi="ar-SA"/>
          </w:rPr>
          <w:t>;</w:t>
        </w:r>
      </w:ins>
    </w:p>
    <w:p w14:paraId="632C0A72" w14:textId="77777777" w:rsidR="001E6184" w:rsidRPr="009B5B13" w:rsidRDefault="001E6184" w:rsidP="001E6184">
      <w:pPr>
        <w:spacing w:after="0"/>
        <w:ind w:left="720"/>
        <w:rPr>
          <w:ins w:id="660" w:author="Mickey  Spiegel" w:date="2019-05-01T16:41:00Z"/>
          <w:rFonts w:eastAsia="Times New Roman"/>
          <w:color w:val="000000" w:themeColor="text1"/>
          <w:szCs w:val="18"/>
          <w:lang w:val="en-US" w:eastAsia="en-US" w:bidi="ar-SA"/>
        </w:rPr>
      </w:pPr>
      <w:ins w:id="661" w:author="Mickey  Spiegel" w:date="2019-05-01T16:41:00Z">
        <w:r w:rsidRPr="009B5B13">
          <w:rPr>
            <w:rFonts w:eastAsia="Times New Roman"/>
            <w:bCs/>
            <w:color w:val="000000" w:themeColor="text1"/>
            <w:szCs w:val="18"/>
            <w:lang w:val="en-US" w:eastAsia="en-US" w:bidi="ar-SA"/>
          </w:rPr>
          <w:t> </w:t>
        </w:r>
      </w:ins>
    </w:p>
    <w:p w14:paraId="2B99A975" w14:textId="77777777" w:rsidR="001E6184" w:rsidRPr="009B5B13" w:rsidRDefault="001E6184" w:rsidP="001E6184">
      <w:pPr>
        <w:spacing w:after="0"/>
        <w:ind w:left="720"/>
        <w:rPr>
          <w:ins w:id="662" w:author="Mickey  Spiegel" w:date="2019-05-01T16:41:00Z"/>
          <w:rFonts w:eastAsia="Times New Roman"/>
          <w:color w:val="000000" w:themeColor="text1"/>
          <w:szCs w:val="18"/>
          <w:lang w:val="en-US" w:eastAsia="en-US" w:bidi="ar-SA"/>
        </w:rPr>
      </w:pPr>
      <w:proofErr w:type="spellStart"/>
      <w:ins w:id="663" w:author="Mickey  Spiegel" w:date="2019-05-01T16:41:00Z">
        <w:r w:rsidRPr="009B5B13">
          <w:rPr>
            <w:rFonts w:eastAsia="Times New Roman"/>
            <w:bCs/>
            <w:color w:val="000000" w:themeColor="text1"/>
            <w:szCs w:val="18"/>
            <w:lang w:val="en-US" w:eastAsia="en-US" w:bidi="ar-SA"/>
          </w:rPr>
          <w:t>sai_attr_</w:t>
        </w:r>
        <w:proofErr w:type="gramStart"/>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w:t>
        </w:r>
        <w:proofErr w:type="gramEnd"/>
        <w:r w:rsidRPr="009B5B13">
          <w:rPr>
            <w:rFonts w:eastAsia="Times New Roman"/>
            <w:bCs/>
            <w:color w:val="000000" w:themeColor="text1"/>
            <w:szCs w:val="18"/>
            <w:lang w:val="en-US" w:eastAsia="en-US" w:bidi="ar-SA"/>
          </w:rPr>
          <w:t>1].id = SAI_TAM_ATTR_TAM_BIND_POINT_TYPE_LIST;</w:t>
        </w:r>
      </w:ins>
    </w:p>
    <w:p w14:paraId="4106B283" w14:textId="77777777" w:rsidR="001E6184" w:rsidRPr="009B5B13" w:rsidRDefault="001E6184" w:rsidP="001E6184">
      <w:pPr>
        <w:spacing w:after="0"/>
        <w:ind w:left="720"/>
        <w:rPr>
          <w:ins w:id="664" w:author="Mickey  Spiegel" w:date="2019-05-01T16:41:00Z"/>
          <w:rFonts w:eastAsia="Times New Roman"/>
          <w:color w:val="000000" w:themeColor="text1"/>
          <w:szCs w:val="18"/>
          <w:lang w:val="en-US" w:eastAsia="en-US" w:bidi="ar-SA"/>
        </w:rPr>
      </w:pPr>
      <w:proofErr w:type="spellStart"/>
      <w:ins w:id="665" w:author="Mickey  Spiegel" w:date="2019-05-01T16:41:00Z">
        <w:r w:rsidRPr="009B5B13">
          <w:rPr>
            <w:rFonts w:eastAsia="Times New Roman"/>
            <w:bCs/>
            <w:color w:val="000000" w:themeColor="text1"/>
            <w:szCs w:val="18"/>
            <w:lang w:val="en-US" w:eastAsia="en-US" w:bidi="ar-SA"/>
          </w:rPr>
          <w:lastRenderedPageBreak/>
          <w:t>sai_attr_</w:t>
        </w:r>
        <w:proofErr w:type="gramStart"/>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w:t>
        </w:r>
        <w:proofErr w:type="gramEnd"/>
        <w:r w:rsidRPr="009B5B13">
          <w:rPr>
            <w:rFonts w:eastAsia="Times New Roman"/>
            <w:bCs/>
            <w:color w:val="000000" w:themeColor="text1"/>
            <w:szCs w:val="18"/>
            <w:lang w:val="en-US" w:eastAsia="en-US" w:bidi="ar-SA"/>
          </w:rPr>
          <w:t>1].</w:t>
        </w:r>
        <w:proofErr w:type="spellStart"/>
        <w:r w:rsidRPr="009B5B13">
          <w:rPr>
            <w:rFonts w:eastAsia="Times New Roman"/>
            <w:bCs/>
            <w:color w:val="000000" w:themeColor="text1"/>
            <w:szCs w:val="18"/>
            <w:lang w:val="en-US" w:eastAsia="en-US" w:bidi="ar-SA"/>
          </w:rPr>
          <w:t>value.objlist.count</w:t>
        </w:r>
        <w:proofErr w:type="spellEnd"/>
        <w:r w:rsidRPr="009B5B13">
          <w:rPr>
            <w:rFonts w:eastAsia="Times New Roman"/>
            <w:bCs/>
            <w:color w:val="000000" w:themeColor="text1"/>
            <w:szCs w:val="18"/>
            <w:lang w:val="en-US" w:eastAsia="en-US" w:bidi="ar-SA"/>
          </w:rPr>
          <w:t xml:space="preserve"> = 1;</w:t>
        </w:r>
      </w:ins>
    </w:p>
    <w:p w14:paraId="38FB3098" w14:textId="77777777" w:rsidR="001E6184" w:rsidRPr="009B5B13" w:rsidRDefault="001E6184" w:rsidP="001E6184">
      <w:pPr>
        <w:spacing w:after="0"/>
        <w:ind w:left="720"/>
        <w:rPr>
          <w:ins w:id="666" w:author="Mickey  Spiegel" w:date="2019-05-01T16:41:00Z"/>
          <w:rFonts w:eastAsia="Times New Roman"/>
          <w:color w:val="000000" w:themeColor="text1"/>
          <w:szCs w:val="18"/>
          <w:lang w:val="en-US" w:eastAsia="en-US" w:bidi="ar-SA"/>
        </w:rPr>
      </w:pPr>
      <w:proofErr w:type="spellStart"/>
      <w:ins w:id="667" w:author="Mickey  Spiegel" w:date="2019-05-01T16:41:00Z">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[1].</w:t>
        </w:r>
        <w:proofErr w:type="spellStart"/>
        <w:proofErr w:type="gramStart"/>
        <w:r w:rsidRPr="009B5B13">
          <w:rPr>
            <w:rFonts w:eastAsia="Times New Roman"/>
            <w:bCs/>
            <w:color w:val="000000" w:themeColor="text1"/>
            <w:szCs w:val="18"/>
            <w:lang w:val="en-US" w:eastAsia="en-US" w:bidi="ar-SA"/>
          </w:rPr>
          <w:t>value.objlist</w:t>
        </w:r>
        <w:proofErr w:type="gramEnd"/>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[0] = SAI_TAM_BIND_POINT_TYPE_</w:t>
        </w:r>
        <w:r>
          <w:rPr>
            <w:rFonts w:eastAsia="Times New Roman"/>
            <w:bCs/>
            <w:color w:val="000000" w:themeColor="text1"/>
            <w:szCs w:val="18"/>
            <w:lang w:val="en-US" w:eastAsia="en-US" w:bidi="ar-SA"/>
          </w:rPr>
          <w:t>SWITCH</w:t>
        </w:r>
        <w:r w:rsidRPr="009B5B13">
          <w:rPr>
            <w:rFonts w:eastAsia="Times New Roman"/>
            <w:bCs/>
            <w:color w:val="000000" w:themeColor="text1"/>
            <w:szCs w:val="18"/>
            <w:lang w:val="en-US" w:eastAsia="en-US" w:bidi="ar-SA"/>
          </w:rPr>
          <w:t>; </w:t>
        </w:r>
      </w:ins>
    </w:p>
    <w:p w14:paraId="17840B5E" w14:textId="77777777" w:rsidR="001E6184" w:rsidRPr="009B5B13" w:rsidRDefault="001E6184" w:rsidP="001E6184">
      <w:pPr>
        <w:spacing w:after="0"/>
        <w:ind w:left="720"/>
        <w:rPr>
          <w:ins w:id="668" w:author="Mickey  Spiegel" w:date="2019-05-01T16:41:00Z"/>
          <w:rFonts w:eastAsia="Times New Roman"/>
          <w:color w:val="000000" w:themeColor="text1"/>
          <w:szCs w:val="18"/>
          <w:lang w:val="en-US" w:eastAsia="en-US" w:bidi="ar-SA"/>
        </w:rPr>
      </w:pPr>
      <w:ins w:id="669" w:author="Mickey  Spiegel" w:date="2019-05-01T16:41:00Z">
        <w:r w:rsidRPr="009B5B13">
          <w:rPr>
            <w:rFonts w:ascii="Menlo" w:eastAsia="Times New Roman" w:hAnsi="Menlo" w:cs="Menlo"/>
            <w:bCs/>
            <w:color w:val="000000" w:themeColor="text1"/>
            <w:szCs w:val="18"/>
            <w:lang w:val="en-US" w:eastAsia="en-US" w:bidi="ar-SA"/>
          </w:rPr>
          <w:t> </w:t>
        </w:r>
      </w:ins>
    </w:p>
    <w:p w14:paraId="3FB4C7F3" w14:textId="77777777" w:rsidR="001E6184" w:rsidRPr="009B5B13" w:rsidRDefault="001E6184" w:rsidP="001E6184">
      <w:pPr>
        <w:spacing w:after="0"/>
        <w:ind w:left="720"/>
        <w:rPr>
          <w:ins w:id="670" w:author="Mickey  Spiegel" w:date="2019-05-01T16:41:00Z"/>
          <w:rFonts w:eastAsia="Times New Roman"/>
          <w:color w:val="000000" w:themeColor="text1"/>
          <w:szCs w:val="18"/>
          <w:lang w:val="en-US" w:eastAsia="en-US" w:bidi="ar-SA"/>
        </w:rPr>
      </w:pPr>
      <w:proofErr w:type="spellStart"/>
      <w:ins w:id="671" w:author="Mickey  Spiegel" w:date="2019-05-01T16:41:00Z">
        <w:r w:rsidRPr="009B5B13">
          <w:rPr>
            <w:rFonts w:eastAsia="Times New Roman"/>
            <w:bCs/>
            <w:color w:val="000000" w:themeColor="text1"/>
            <w:szCs w:val="18"/>
            <w:lang w:val="en-US" w:eastAsia="en-US" w:bidi="ar-SA"/>
          </w:rPr>
          <w:t>attr_count</w:t>
        </w:r>
        <w:proofErr w:type="spellEnd"/>
        <w:r w:rsidRPr="009B5B13">
          <w:rPr>
            <w:rFonts w:eastAsia="Times New Roman"/>
            <w:bCs/>
            <w:color w:val="000000" w:themeColor="text1"/>
            <w:szCs w:val="18"/>
            <w:lang w:val="en-US" w:eastAsia="en-US" w:bidi="ar-SA"/>
          </w:rPr>
          <w:t xml:space="preserve"> = 2;</w:t>
        </w:r>
      </w:ins>
    </w:p>
    <w:p w14:paraId="156794F7" w14:textId="77777777" w:rsidR="001E6184" w:rsidRPr="009B5B13" w:rsidRDefault="001E6184" w:rsidP="001E6184">
      <w:pPr>
        <w:spacing w:after="0"/>
        <w:ind w:left="720"/>
        <w:rPr>
          <w:ins w:id="672" w:author="Mickey  Spiegel" w:date="2019-05-01T16:41:00Z"/>
          <w:rFonts w:eastAsia="Times New Roman"/>
          <w:color w:val="000000" w:themeColor="text1"/>
          <w:szCs w:val="18"/>
          <w:lang w:val="en-US" w:eastAsia="en-US" w:bidi="ar-SA"/>
        </w:rPr>
      </w:pPr>
      <w:proofErr w:type="spellStart"/>
      <w:ins w:id="673" w:author="Mickey  Spiegel" w:date="2019-05-01T16:41:00Z">
        <w:r w:rsidRPr="009B5B13">
          <w:rPr>
            <w:rFonts w:eastAsia="Times New Roman"/>
            <w:b/>
            <w:bCs/>
            <w:color w:val="000000" w:themeColor="text1"/>
            <w:szCs w:val="18"/>
            <w:lang w:val="en-US" w:eastAsia="en-US" w:bidi="ar-SA"/>
          </w:rPr>
          <w:t>sai_create_tam_</w:t>
        </w:r>
        <w:proofErr w:type="gramStart"/>
        <w:r w:rsidRPr="009B5B13">
          <w:rPr>
            <w:rFonts w:eastAsia="Times New Roman"/>
            <w:b/>
            <w:bCs/>
            <w:color w:val="000000" w:themeColor="text1"/>
            <w:szCs w:val="18"/>
            <w:lang w:val="en-US" w:eastAsia="en-US" w:bidi="ar-SA"/>
          </w:rPr>
          <w:t>fn</w:t>
        </w:r>
        <w:proofErr w:type="spellEnd"/>
        <w:r w:rsidRPr="009B5B13">
          <w:rPr>
            <w:rFonts w:eastAsia="Times New Roman"/>
            <w:b/>
            <w:bCs/>
            <w:color w:val="000000" w:themeColor="text1"/>
            <w:szCs w:val="18"/>
            <w:lang w:val="en-US" w:eastAsia="en-US" w:bidi="ar-SA"/>
          </w:rPr>
          <w:t>(</w:t>
        </w:r>
        <w:proofErr w:type="gramEnd"/>
      </w:ins>
    </w:p>
    <w:p w14:paraId="41CA797C" w14:textId="77777777" w:rsidR="001E6184" w:rsidRPr="009B5B13" w:rsidRDefault="001E6184" w:rsidP="001E6184">
      <w:pPr>
        <w:spacing w:after="0"/>
        <w:ind w:left="1440"/>
        <w:rPr>
          <w:ins w:id="674" w:author="Mickey  Spiegel" w:date="2019-05-01T16:41:00Z"/>
          <w:rFonts w:eastAsia="Times New Roman"/>
          <w:color w:val="000000" w:themeColor="text1"/>
          <w:szCs w:val="18"/>
          <w:lang w:val="en-US" w:eastAsia="en-US" w:bidi="ar-SA"/>
        </w:rPr>
      </w:pPr>
      <w:ins w:id="675" w:author="Mickey  Spiegel" w:date="2019-05-01T16:41:00Z">
        <w:r w:rsidRPr="009B5B13">
          <w:rPr>
            <w:rFonts w:eastAsia="Times New Roman"/>
            <w:bCs/>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sai_tam_obj</w:t>
        </w:r>
        <w:proofErr w:type="spellEnd"/>
        <w:r w:rsidRPr="009B5B13">
          <w:rPr>
            <w:rFonts w:eastAsia="Times New Roman"/>
            <w:bCs/>
            <w:color w:val="000000" w:themeColor="text1"/>
            <w:szCs w:val="18"/>
            <w:lang w:val="en-US" w:eastAsia="en-US" w:bidi="ar-SA"/>
          </w:rPr>
          <w:t>,</w:t>
        </w:r>
      </w:ins>
    </w:p>
    <w:p w14:paraId="0FA354E7" w14:textId="77777777" w:rsidR="001E6184" w:rsidRPr="009B5B13" w:rsidRDefault="001E6184" w:rsidP="001E6184">
      <w:pPr>
        <w:spacing w:after="0"/>
        <w:ind w:left="1440"/>
        <w:rPr>
          <w:ins w:id="676" w:author="Mickey  Spiegel" w:date="2019-05-01T16:41:00Z"/>
          <w:rFonts w:eastAsia="Times New Roman"/>
          <w:color w:val="000000" w:themeColor="text1"/>
          <w:szCs w:val="18"/>
          <w:lang w:val="en-US" w:eastAsia="en-US" w:bidi="ar-SA"/>
        </w:rPr>
      </w:pPr>
      <w:proofErr w:type="spellStart"/>
      <w:ins w:id="677" w:author="Mickey  Spiegel" w:date="2019-05-01T16:41:00Z">
        <w:r w:rsidRPr="009B5B13">
          <w:rPr>
            <w:rFonts w:eastAsia="Times New Roman"/>
            <w:bCs/>
            <w:color w:val="000000" w:themeColor="text1"/>
            <w:szCs w:val="18"/>
            <w:lang w:val="en-US" w:eastAsia="en-US" w:bidi="ar-SA"/>
          </w:rPr>
          <w:t>switch_id</w:t>
        </w:r>
        <w:proofErr w:type="spellEnd"/>
        <w:r w:rsidRPr="009B5B13">
          <w:rPr>
            <w:rFonts w:eastAsia="Times New Roman"/>
            <w:bCs/>
            <w:color w:val="000000" w:themeColor="text1"/>
            <w:szCs w:val="18"/>
            <w:lang w:val="en-US" w:eastAsia="en-US" w:bidi="ar-SA"/>
          </w:rPr>
          <w:t>,</w:t>
        </w:r>
      </w:ins>
    </w:p>
    <w:p w14:paraId="07FCE701" w14:textId="77777777" w:rsidR="001E6184" w:rsidRDefault="001E6184" w:rsidP="001E6184">
      <w:pPr>
        <w:spacing w:after="0"/>
        <w:ind w:left="1440"/>
        <w:rPr>
          <w:ins w:id="678" w:author="Mickey  Spiegel" w:date="2019-05-01T16:41:00Z"/>
          <w:rFonts w:eastAsia="Times New Roman"/>
          <w:bCs/>
          <w:color w:val="000000" w:themeColor="text1"/>
          <w:szCs w:val="18"/>
          <w:lang w:val="en-US" w:eastAsia="en-US" w:bidi="ar-SA"/>
        </w:rPr>
      </w:pPr>
      <w:proofErr w:type="spellStart"/>
      <w:ins w:id="679" w:author="Mickey  Spiegel" w:date="2019-05-01T16:41:00Z">
        <w:r w:rsidRPr="009B5B13">
          <w:rPr>
            <w:rFonts w:eastAsia="Times New Roman"/>
            <w:bCs/>
            <w:color w:val="000000" w:themeColor="text1"/>
            <w:szCs w:val="18"/>
            <w:lang w:val="en-US" w:eastAsia="en-US" w:bidi="ar-SA"/>
          </w:rPr>
          <w:t>attr_count</w:t>
        </w:r>
        <w:proofErr w:type="spellEnd"/>
        <w:r>
          <w:rPr>
            <w:rFonts w:eastAsia="Times New Roman"/>
            <w:bCs/>
            <w:color w:val="000000" w:themeColor="text1"/>
            <w:szCs w:val="18"/>
            <w:lang w:val="en-US" w:eastAsia="en-US" w:bidi="ar-SA"/>
          </w:rPr>
          <w:t>,</w:t>
        </w:r>
      </w:ins>
    </w:p>
    <w:p w14:paraId="5ED9175A" w14:textId="3484C75A" w:rsidR="00E13A60" w:rsidRPr="00E27C5F" w:rsidRDefault="001E6184" w:rsidP="00E27C5F">
      <w:pPr>
        <w:spacing w:after="0"/>
        <w:ind w:left="1440"/>
        <w:rPr>
          <w:rFonts w:eastAsia="Times New Roman"/>
          <w:bCs/>
          <w:color w:val="000000" w:themeColor="text1"/>
          <w:szCs w:val="18"/>
          <w:lang w:val="en-US" w:eastAsia="en-US" w:bidi="ar-SA"/>
        </w:rPr>
      </w:pPr>
      <w:proofErr w:type="spellStart"/>
      <w:ins w:id="680" w:author="Mickey  Spiegel" w:date="2019-05-01T16:41:00Z">
        <w:r>
          <w:rPr>
            <w:rFonts w:eastAsia="Times New Roman"/>
            <w:bCs/>
            <w:color w:val="000000" w:themeColor="text1"/>
            <w:szCs w:val="18"/>
            <w:lang w:val="en-US" w:eastAsia="en-US" w:bidi="ar-SA"/>
          </w:rPr>
          <w:t>sai_attr_list</w:t>
        </w:r>
        <w:proofErr w:type="spellEnd"/>
        <w:r>
          <w:rPr>
            <w:rFonts w:eastAsia="Times New Roman"/>
            <w:bCs/>
            <w:color w:val="000000" w:themeColor="text1"/>
            <w:szCs w:val="18"/>
            <w:lang w:val="en-US" w:eastAsia="en-US" w:bidi="ar-SA"/>
          </w:rPr>
          <w:t>);</w:t>
        </w:r>
      </w:ins>
    </w:p>
    <w:p w14:paraId="7FE6B78A" w14:textId="77777777" w:rsidR="001A0FC4" w:rsidRPr="001A0FC4" w:rsidRDefault="001A0FC4" w:rsidP="00587348">
      <w:pPr>
        <w:pStyle w:val="NormalWeb"/>
      </w:pPr>
    </w:p>
    <w:p w14:paraId="511C28BC" w14:textId="77777777" w:rsidR="00033A86" w:rsidRDefault="00FE05B3" w:rsidP="00033A86">
      <w:pPr>
        <w:pStyle w:val="Heading2"/>
        <w:numPr>
          <w:ilvl w:val="1"/>
          <w:numId w:val="3"/>
        </w:numPr>
        <w:ind w:hanging="576"/>
      </w:pPr>
      <w:r>
        <w:t>Creating a GET DATA API invocation instance</w:t>
      </w:r>
      <w:bookmarkEnd w:id="183"/>
    </w:p>
    <w:p w14:paraId="40539B06" w14:textId="77777777" w:rsidR="00CB322B" w:rsidRDefault="005B4510" w:rsidP="005B4510">
      <w:r>
        <w:t xml:space="preserve">This example creates a group of data attributes as a telemetry type object for making a get request. Get data API is invoked with the group definition as a telemetry type object, along with the buffer for return data. Same API </w:t>
      </w:r>
      <w:r w:rsidR="00CB322B">
        <w:t xml:space="preserve">is used for “Snapshot”. Data returned if is a “Snapshot” is indicated in the </w:t>
      </w:r>
      <w:proofErr w:type="spellStart"/>
      <w:r w:rsidR="00CB322B">
        <w:t>protobuf</w:t>
      </w:r>
      <w:proofErr w:type="spellEnd"/>
      <w:r w:rsidR="00CB322B">
        <w:t xml:space="preserve"> flag setting.</w:t>
      </w:r>
    </w:p>
    <w:p w14:paraId="626F1024" w14:textId="77777777" w:rsidR="00596E47" w:rsidRPr="00596E47" w:rsidRDefault="00596E47" w:rsidP="00CB49BF">
      <w:r w:rsidRPr="00596E47">
        <w:t xml:space="preserve">Using previous example, event1, event2, and telemetry object are created for TAM object. TAM object is </w:t>
      </w:r>
      <w:proofErr w:type="spellStart"/>
      <w:r w:rsidRPr="00596E47">
        <w:t>binded</w:t>
      </w:r>
      <w:proofErr w:type="spellEnd"/>
      <w:r w:rsidRPr="00596E47">
        <w:t xml:space="preserve"> to a given queue object.</w:t>
      </w:r>
    </w:p>
    <w:p w14:paraId="59CB228C" w14:textId="77777777" w:rsidR="00596E47" w:rsidRPr="008A4EF5" w:rsidRDefault="00596E47" w:rsidP="007F5721">
      <w:pPr>
        <w:spacing w:after="0"/>
        <w:rPr>
          <w:rFonts w:asciiTheme="minorHAnsi" w:eastAsia="Times New Roman" w:hAnsiTheme="minorHAnsi" w:cs="Consolas"/>
          <w:b/>
          <w:i/>
          <w:szCs w:val="18"/>
        </w:rPr>
      </w:pPr>
      <w:r>
        <w:rPr>
          <w:rFonts w:asciiTheme="minorHAnsi" w:eastAsia="Times New Roman" w:hAnsiTheme="minorHAnsi" w:cs="Consolas"/>
          <w:b/>
          <w:i/>
          <w:szCs w:val="18"/>
        </w:rPr>
        <w:t>/* Step 1</w:t>
      </w:r>
      <w:r w:rsidRPr="008A4EF5">
        <w:rPr>
          <w:rFonts w:asciiTheme="minorHAnsi" w:eastAsia="Times New Roman" w:hAnsiTheme="minorHAnsi" w:cs="Consolas"/>
          <w:b/>
          <w:i/>
          <w:szCs w:val="18"/>
        </w:rPr>
        <w:t xml:space="preserve">: </w:t>
      </w:r>
      <w:r>
        <w:rPr>
          <w:rFonts w:asciiTheme="minorHAnsi" w:eastAsia="Times New Roman" w:hAnsiTheme="minorHAnsi" w:cs="Consolas"/>
          <w:b/>
          <w:i/>
          <w:szCs w:val="18"/>
        </w:rPr>
        <w:t>create tam object</w:t>
      </w:r>
      <w:r w:rsidRPr="008A4EF5">
        <w:rPr>
          <w:rFonts w:asciiTheme="minorHAnsi" w:eastAsia="Times New Roman" w:hAnsiTheme="minorHAnsi" w:cs="Consolas"/>
          <w:b/>
          <w:i/>
          <w:szCs w:val="18"/>
        </w:rPr>
        <w:t xml:space="preserve"> </w:t>
      </w:r>
    </w:p>
    <w:p w14:paraId="60F93D28" w14:textId="77777777" w:rsidR="00596E47" w:rsidRPr="008A4EF5" w:rsidRDefault="00596E47" w:rsidP="007F5721">
      <w:pPr>
        <w:spacing w:after="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54AC21BD" w14:textId="77777777"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SAI_TAM_ATTR_TELEMETRY_OBJECTS_LIST</w:t>
      </w:r>
      <w:r w:rsidRPr="008A4EF5">
        <w:rPr>
          <w:rFonts w:asciiTheme="minorHAnsi" w:eastAsia="Times New Roman" w:hAnsiTheme="minorHAnsi" w:cs="Consolas"/>
          <w:szCs w:val="18"/>
        </w:rPr>
        <w:t>;</w:t>
      </w:r>
    </w:p>
    <w:p w14:paraId="6A973350" w14:textId="77777777" w:rsidR="00596E47" w:rsidRPr="008A4EF5"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4598743B" w14:textId="77777777"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14:paraId="04AFD20E" w14:textId="77777777" w:rsidR="00596E47" w:rsidRPr="008A4EF5" w:rsidRDefault="00596E47" w:rsidP="00596E47">
      <w:pPr>
        <w:spacing w:after="0"/>
        <w:ind w:left="720"/>
        <w:rPr>
          <w:rFonts w:asciiTheme="minorHAnsi" w:eastAsia="Times New Roman" w:hAnsiTheme="minorHAnsi" w:cs="Consolas"/>
          <w:szCs w:val="18"/>
        </w:rPr>
      </w:pPr>
    </w:p>
    <w:p w14:paraId="681A15A9" w14:textId="64E09971"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r>
        <w:rPr>
          <w:rFonts w:asciiTheme="minorHAnsi" w:eastAsia="Times New Roman" w:hAnsiTheme="minorHAnsi" w:cs="Consolas"/>
          <w:szCs w:val="18"/>
        </w:rPr>
        <w:t>].id = SAI_TAM_ATTR_</w:t>
      </w:r>
      <w:ins w:id="681" w:author="Mickey  Spiegel" w:date="2019-05-01T16:48:00Z">
        <w:r w:rsidR="001E6184">
          <w:rPr>
            <w:rFonts w:asciiTheme="minorHAnsi" w:eastAsia="Times New Roman" w:hAnsiTheme="minorHAnsi" w:cs="Consolas"/>
            <w:szCs w:val="18"/>
          </w:rPr>
          <w:t>EVENT_</w:t>
        </w:r>
      </w:ins>
      <w:r>
        <w:rPr>
          <w:rFonts w:asciiTheme="minorHAnsi" w:eastAsia="Times New Roman" w:hAnsiTheme="minorHAnsi" w:cs="Consolas"/>
          <w:szCs w:val="18"/>
        </w:rPr>
        <w:t>OBJECTS</w:t>
      </w:r>
      <w:r w:rsidRPr="008A4EF5">
        <w:rPr>
          <w:rFonts w:asciiTheme="minorHAnsi" w:eastAsia="Times New Roman" w:hAnsiTheme="minorHAnsi" w:cs="Consolas"/>
          <w:szCs w:val="18"/>
        </w:rPr>
        <w:t>_LIST;</w:t>
      </w:r>
    </w:p>
    <w:p w14:paraId="4BBDE589" w14:textId="77777777"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2</w:t>
      </w:r>
      <w:r w:rsidRPr="008A4EF5">
        <w:rPr>
          <w:rFonts w:asciiTheme="minorHAnsi" w:eastAsia="Times New Roman" w:hAnsiTheme="minorHAnsi" w:cs="Consolas"/>
          <w:szCs w:val="18"/>
        </w:rPr>
        <w:t>;</w:t>
      </w:r>
    </w:p>
    <w:p w14:paraId="4F1B9D3F" w14:textId="77777777"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[0] = sai_tam_event</w:t>
      </w:r>
      <w:r>
        <w:rPr>
          <w:rFonts w:asciiTheme="minorHAnsi" w:eastAsia="Times New Roman" w:hAnsiTheme="minorHAnsi" w:cs="Consolas"/>
          <w:szCs w:val="18"/>
        </w:rPr>
        <w:t>1</w:t>
      </w:r>
      <w:r w:rsidRPr="008A4EF5">
        <w:rPr>
          <w:rFonts w:asciiTheme="minorHAnsi" w:eastAsia="Times New Roman" w:hAnsiTheme="minorHAnsi" w:cs="Consolas"/>
          <w:szCs w:val="18"/>
        </w:rPr>
        <w:t>_obj;</w:t>
      </w:r>
    </w:p>
    <w:p w14:paraId="716C69FA" w14:textId="77777777"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w:t>
      </w:r>
      <w:r>
        <w:rPr>
          <w:rFonts w:asciiTheme="minorHAnsi" w:eastAsia="Times New Roman" w:hAnsiTheme="minorHAnsi" w:cs="Consolas"/>
          <w:szCs w:val="18"/>
        </w:rPr>
        <w:t>ttr_list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 sai_tam_event</w:t>
      </w:r>
      <w:r>
        <w:rPr>
          <w:rFonts w:asciiTheme="minorHAnsi" w:eastAsia="Times New Roman" w:hAnsiTheme="minorHAnsi" w:cs="Consolas"/>
          <w:szCs w:val="18"/>
        </w:rPr>
        <w:t>2</w:t>
      </w:r>
      <w:r w:rsidRPr="008A4EF5">
        <w:rPr>
          <w:rFonts w:asciiTheme="minorHAnsi" w:eastAsia="Times New Roman" w:hAnsiTheme="minorHAnsi" w:cs="Consolas"/>
          <w:szCs w:val="18"/>
        </w:rPr>
        <w:t>_obj;</w:t>
      </w:r>
    </w:p>
    <w:p w14:paraId="672A91D5" w14:textId="77777777" w:rsidR="00596E47" w:rsidRDefault="00596E47" w:rsidP="00596E47">
      <w:pPr>
        <w:spacing w:after="0"/>
        <w:ind w:left="288"/>
        <w:rPr>
          <w:rFonts w:asciiTheme="minorHAnsi" w:eastAsia="Times New Roman" w:hAnsiTheme="minorHAnsi" w:cs="Consolas"/>
          <w:szCs w:val="18"/>
        </w:rPr>
      </w:pPr>
    </w:p>
    <w:p w14:paraId="67297583" w14:textId="7CEEC119" w:rsidR="00596E47" w:rsidRPr="008A4EF5" w:rsidDel="005219EB" w:rsidRDefault="00596E47" w:rsidP="00596E47">
      <w:pPr>
        <w:spacing w:after="0"/>
        <w:ind w:left="720"/>
        <w:rPr>
          <w:del w:id="682" w:author="Mickey  Spiegel" w:date="2019-05-01T16:48:00Z"/>
          <w:rFonts w:asciiTheme="minorHAnsi" w:eastAsia="Times New Roman" w:hAnsiTheme="minorHAnsi" w:cs="Consolas"/>
          <w:szCs w:val="18"/>
        </w:rPr>
      </w:pPr>
      <w:del w:id="683" w:author="Mickey  Spiegel" w:date="2019-05-01T16:48:00Z">
        <w:r w:rsidDel="005219EB">
          <w:rPr>
            <w:rFonts w:asciiTheme="minorHAnsi" w:eastAsia="Times New Roman" w:hAnsiTheme="minorHAnsi" w:cs="Consolas"/>
            <w:szCs w:val="18"/>
          </w:rPr>
          <w:delText>sai_attr_list[2].id = SAI_TAM_ATTR_OBJECTS</w:delText>
        </w:r>
        <w:r w:rsidRPr="008A4EF5" w:rsidDel="005219EB">
          <w:rPr>
            <w:rFonts w:asciiTheme="minorHAnsi" w:eastAsia="Times New Roman" w:hAnsiTheme="minorHAnsi" w:cs="Consolas"/>
            <w:szCs w:val="18"/>
          </w:rPr>
          <w:delText>_LIST;</w:delText>
        </w:r>
      </w:del>
    </w:p>
    <w:p w14:paraId="3C8E1A53" w14:textId="7EEA5521" w:rsidR="00596E47" w:rsidRPr="008A4EF5" w:rsidDel="005219EB" w:rsidRDefault="00596E47" w:rsidP="00596E47">
      <w:pPr>
        <w:spacing w:after="0"/>
        <w:ind w:left="720"/>
        <w:rPr>
          <w:del w:id="684" w:author="Mickey  Spiegel" w:date="2019-05-01T16:48:00Z"/>
          <w:rFonts w:asciiTheme="minorHAnsi" w:eastAsia="Times New Roman" w:hAnsiTheme="minorHAnsi" w:cs="Consolas"/>
          <w:szCs w:val="18"/>
        </w:rPr>
      </w:pPr>
      <w:del w:id="685" w:author="Mickey  Spiegel" w:date="2019-05-01T16:48:00Z">
        <w:r w:rsidRPr="008A4EF5" w:rsidDel="005219EB">
          <w:rPr>
            <w:rFonts w:asciiTheme="minorHAnsi" w:eastAsia="Times New Roman" w:hAnsiTheme="minorHAnsi" w:cs="Consolas"/>
            <w:szCs w:val="18"/>
          </w:rPr>
          <w:delText>sai_attr</w:delText>
        </w:r>
        <w:r w:rsidDel="005219EB">
          <w:rPr>
            <w:rFonts w:asciiTheme="minorHAnsi" w:eastAsia="Times New Roman" w:hAnsiTheme="minorHAnsi" w:cs="Consolas"/>
            <w:szCs w:val="18"/>
          </w:rPr>
          <w:delText>_list[2].value.objlist.count = 1</w:delText>
        </w:r>
        <w:r w:rsidRPr="008A4EF5" w:rsidDel="005219EB">
          <w:rPr>
            <w:rFonts w:asciiTheme="minorHAnsi" w:eastAsia="Times New Roman" w:hAnsiTheme="minorHAnsi" w:cs="Consolas"/>
            <w:szCs w:val="18"/>
          </w:rPr>
          <w:delText>;</w:delText>
        </w:r>
      </w:del>
    </w:p>
    <w:p w14:paraId="3294C608" w14:textId="10E6F3F4" w:rsidR="00596E47" w:rsidDel="005219EB" w:rsidRDefault="00596E47" w:rsidP="00596E47">
      <w:pPr>
        <w:spacing w:after="0"/>
        <w:ind w:left="720"/>
        <w:rPr>
          <w:del w:id="686" w:author="Mickey  Spiegel" w:date="2019-05-01T16:48:00Z"/>
          <w:rFonts w:asciiTheme="minorHAnsi" w:eastAsia="Times New Roman" w:hAnsiTheme="minorHAnsi" w:cs="Consolas"/>
          <w:szCs w:val="18"/>
        </w:rPr>
      </w:pPr>
      <w:del w:id="687" w:author="Mickey  Spiegel" w:date="2019-05-01T16:48:00Z">
        <w:r w:rsidDel="005219EB">
          <w:rPr>
            <w:rFonts w:asciiTheme="minorHAnsi" w:eastAsia="Times New Roman" w:hAnsiTheme="minorHAnsi" w:cs="Consolas"/>
            <w:szCs w:val="18"/>
          </w:rPr>
          <w:delText>sai_attr_list[2</w:delText>
        </w:r>
        <w:r w:rsidRPr="008A4EF5" w:rsidDel="005219EB">
          <w:rPr>
            <w:rFonts w:asciiTheme="minorHAnsi" w:eastAsia="Times New Roman" w:hAnsiTheme="minorHAnsi" w:cs="Consolas"/>
            <w:szCs w:val="18"/>
          </w:rPr>
          <w:delText>].value.objlist.list[0] = sai_tam_telemetry_obj;</w:delText>
        </w:r>
      </w:del>
    </w:p>
    <w:p w14:paraId="107DFF9E" w14:textId="07299589" w:rsidR="00596E47" w:rsidDel="005219EB" w:rsidRDefault="00596E47" w:rsidP="00596E47">
      <w:pPr>
        <w:spacing w:after="0"/>
        <w:ind w:left="288"/>
        <w:rPr>
          <w:del w:id="688" w:author="Mickey  Spiegel" w:date="2019-05-01T16:48:00Z"/>
          <w:rFonts w:asciiTheme="minorHAnsi" w:eastAsia="Times New Roman" w:hAnsiTheme="minorHAnsi" w:cs="Consolas"/>
          <w:szCs w:val="18"/>
        </w:rPr>
      </w:pPr>
    </w:p>
    <w:p w14:paraId="4CC41AA7" w14:textId="615A5D98" w:rsidR="00596E47" w:rsidRPr="008A4EF5"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w:t>
      </w:r>
      <w:ins w:id="689" w:author="Mickey  Spiegel" w:date="2019-05-01T16:48:00Z">
        <w:r w:rsidR="005219EB">
          <w:rPr>
            <w:rFonts w:asciiTheme="minorHAnsi" w:eastAsia="Times New Roman" w:hAnsiTheme="minorHAnsi" w:cs="Consolas"/>
            <w:szCs w:val="18"/>
          </w:rPr>
          <w:t>2</w:t>
        </w:r>
      </w:ins>
      <w:del w:id="690" w:author="Mickey  Spiegel" w:date="2019-05-01T16:48:00Z">
        <w:r w:rsidDel="005219EB">
          <w:rPr>
            <w:rFonts w:asciiTheme="minorHAnsi" w:eastAsia="Times New Roman" w:hAnsiTheme="minorHAnsi" w:cs="Consolas"/>
            <w:szCs w:val="18"/>
          </w:rPr>
          <w:delText>3</w:delText>
        </w:r>
      </w:del>
      <w:r>
        <w:rPr>
          <w:rFonts w:asciiTheme="minorHAnsi" w:eastAsia="Times New Roman" w:hAnsiTheme="minorHAnsi" w:cs="Consolas"/>
          <w:szCs w:val="18"/>
        </w:rPr>
        <w:t xml:space="preserve">].id = </w:t>
      </w:r>
      <w:r w:rsidRPr="008A4EF5">
        <w:rPr>
          <w:rFonts w:asciiTheme="minorHAnsi" w:hAnsiTheme="minorHAnsi" w:cs="Menlo"/>
          <w:szCs w:val="18"/>
          <w:lang w:val="en-US" w:bidi="ar-SA"/>
        </w:rPr>
        <w:t>SAI_TAM_ATTR_TAM_BIND_POINT_TYPE_LIST</w:t>
      </w:r>
      <w:r w:rsidRPr="008A4EF5">
        <w:rPr>
          <w:rFonts w:asciiTheme="minorHAnsi" w:eastAsia="Times New Roman" w:hAnsiTheme="minorHAnsi" w:cs="Consolas"/>
          <w:szCs w:val="18"/>
        </w:rPr>
        <w:t>;</w:t>
      </w:r>
    </w:p>
    <w:p w14:paraId="1A3F52BC" w14:textId="62C56C3B"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w:t>
      </w:r>
      <w:ins w:id="691" w:author="Mickey  Spiegel" w:date="2019-05-01T16:48:00Z">
        <w:r w:rsidR="005219EB">
          <w:rPr>
            <w:rFonts w:asciiTheme="minorHAnsi" w:eastAsia="Times New Roman" w:hAnsiTheme="minorHAnsi" w:cs="Consolas"/>
            <w:szCs w:val="18"/>
          </w:rPr>
          <w:t>2</w:t>
        </w:r>
      </w:ins>
      <w:del w:id="692" w:author="Mickey  Spiegel" w:date="2019-05-01T16:48:00Z">
        <w:r w:rsidDel="005219EB">
          <w:rPr>
            <w:rFonts w:asciiTheme="minorHAnsi" w:eastAsia="Times New Roman" w:hAnsiTheme="minorHAnsi" w:cs="Consolas"/>
            <w:szCs w:val="18"/>
          </w:rPr>
          <w:delText>3</w:delText>
        </w:r>
      </w:del>
      <w:r>
        <w:rPr>
          <w:rFonts w:asciiTheme="minorHAnsi" w:eastAsia="Times New Roman" w:hAnsiTheme="minorHAnsi" w:cs="Consolas"/>
          <w:szCs w:val="18"/>
        </w:rPr>
        <w:t>].</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3</w:t>
      </w:r>
      <w:r w:rsidRPr="008A4EF5">
        <w:rPr>
          <w:rFonts w:asciiTheme="minorHAnsi" w:eastAsia="Times New Roman" w:hAnsiTheme="minorHAnsi" w:cs="Consolas"/>
          <w:szCs w:val="18"/>
        </w:rPr>
        <w:t>;</w:t>
      </w:r>
    </w:p>
    <w:p w14:paraId="0A55B684" w14:textId="36043515"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w:t>
      </w:r>
      <w:ins w:id="693" w:author="Mickey  Spiegel" w:date="2019-05-01T16:48:00Z">
        <w:r w:rsidR="005219EB">
          <w:rPr>
            <w:rFonts w:asciiTheme="minorHAnsi" w:eastAsia="Times New Roman" w:hAnsiTheme="minorHAnsi" w:cs="Consolas"/>
            <w:szCs w:val="18"/>
          </w:rPr>
          <w:t>2</w:t>
        </w:r>
      </w:ins>
      <w:del w:id="694" w:author="Mickey  Spiegel" w:date="2019-05-01T16:48:00Z">
        <w:r w:rsidDel="005219EB">
          <w:rPr>
            <w:rFonts w:asciiTheme="minorHAnsi" w:eastAsia="Times New Roman" w:hAnsiTheme="minorHAnsi" w:cs="Consolas"/>
            <w:szCs w:val="18"/>
          </w:rPr>
          <w:delText>3</w:delText>
        </w:r>
      </w:del>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r w:rsidRPr="008A4EF5">
        <w:rPr>
          <w:rFonts w:asciiTheme="minorHAnsi" w:hAnsiTheme="minorHAnsi" w:cs="Menlo"/>
          <w:szCs w:val="18"/>
          <w:lang w:val="en-US" w:bidi="ar-SA"/>
        </w:rPr>
        <w:t>SAI_</w:t>
      </w:r>
      <w:ins w:id="695" w:author="Mickey  Spiegel" w:date="2019-05-01T16:49:00Z">
        <w:r w:rsidR="005219EB">
          <w:rPr>
            <w:rFonts w:asciiTheme="minorHAnsi" w:hAnsiTheme="minorHAnsi" w:cs="Menlo"/>
            <w:szCs w:val="18"/>
            <w:lang w:val="en-US" w:bidi="ar-SA"/>
          </w:rPr>
          <w:t>TAM</w:t>
        </w:r>
      </w:ins>
      <w:del w:id="696" w:author="Mickey  Spiegel" w:date="2019-05-01T16:49:00Z">
        <w:r w:rsidRPr="008A4EF5" w:rsidDel="005219EB">
          <w:rPr>
            <w:rFonts w:asciiTheme="minorHAnsi" w:hAnsiTheme="minorHAnsi" w:cs="Menlo"/>
            <w:szCs w:val="18"/>
            <w:lang w:val="en-US" w:bidi="ar-SA"/>
          </w:rPr>
          <w:delText>ACL</w:delText>
        </w:r>
      </w:del>
      <w:r w:rsidRPr="008A4EF5">
        <w:rPr>
          <w:rFonts w:asciiTheme="minorHAnsi" w:hAnsiTheme="minorHAnsi" w:cs="Menlo"/>
          <w:szCs w:val="18"/>
          <w:lang w:val="en-US" w:bidi="ar-SA"/>
        </w:rPr>
        <w:t>_BIND_POINT_TYPE_PORT</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15478C9E" w14:textId="0495546A"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w:t>
      </w:r>
      <w:ins w:id="697" w:author="Mickey  Spiegel" w:date="2019-05-01T16:48:00Z">
        <w:r w:rsidR="005219EB">
          <w:rPr>
            <w:rFonts w:asciiTheme="minorHAnsi" w:eastAsia="Times New Roman" w:hAnsiTheme="minorHAnsi" w:cs="Consolas"/>
            <w:szCs w:val="18"/>
          </w:rPr>
          <w:t>2</w:t>
        </w:r>
      </w:ins>
      <w:del w:id="698" w:author="Mickey  Spiegel" w:date="2019-05-01T16:48:00Z">
        <w:r w:rsidDel="005219EB">
          <w:rPr>
            <w:rFonts w:asciiTheme="minorHAnsi" w:eastAsia="Times New Roman" w:hAnsiTheme="minorHAnsi" w:cs="Consolas"/>
            <w:szCs w:val="18"/>
          </w:rPr>
          <w:delText>3</w:delText>
        </w:r>
      </w:del>
      <w:r>
        <w:rPr>
          <w:rFonts w:asciiTheme="minorHAnsi" w:eastAsia="Times New Roman" w:hAnsiTheme="minorHAnsi" w:cs="Consolas"/>
          <w:szCs w:val="18"/>
        </w:rPr>
        <w:t>].</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w:t>
      </w:r>
      <w:ins w:id="699" w:author="Mickey  Spiegel" w:date="2019-05-01T16:49:00Z">
        <w:r w:rsidR="005219EB">
          <w:rPr>
            <w:rFonts w:asciiTheme="minorHAnsi" w:hAnsiTheme="minorHAnsi" w:cs="Menlo"/>
            <w:szCs w:val="18"/>
            <w:lang w:val="en-US" w:bidi="ar-SA"/>
          </w:rPr>
          <w:t>TAM</w:t>
        </w:r>
      </w:ins>
      <w:del w:id="700" w:author="Mickey  Spiegel" w:date="2019-05-01T16:49:00Z">
        <w:r w:rsidRPr="008A4EF5" w:rsidDel="005219EB">
          <w:rPr>
            <w:rFonts w:asciiTheme="minorHAnsi" w:hAnsiTheme="minorHAnsi" w:cs="Menlo"/>
            <w:szCs w:val="18"/>
            <w:lang w:val="en-US" w:bidi="ar-SA"/>
          </w:rPr>
          <w:delText>ACL</w:delText>
        </w:r>
      </w:del>
      <w:r w:rsidRPr="008A4EF5">
        <w:rPr>
          <w:rFonts w:asciiTheme="minorHAnsi" w:hAnsiTheme="minorHAnsi" w:cs="Menlo"/>
          <w:szCs w:val="18"/>
          <w:lang w:val="en-US" w:bidi="ar-SA"/>
        </w:rPr>
        <w:t>_BIND_POINT_TYPE_</w:t>
      </w:r>
      <w:r>
        <w:rPr>
          <w:rFonts w:asciiTheme="minorHAnsi" w:hAnsiTheme="minorHAnsi" w:cs="Menlo"/>
          <w:szCs w:val="18"/>
          <w:lang w:val="en-US" w:bidi="ar-SA"/>
        </w:rPr>
        <w:t>VLAN</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74EA58BF" w14:textId="5A754111"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w:t>
      </w:r>
      <w:ins w:id="701" w:author="Mickey  Spiegel" w:date="2019-05-01T16:48:00Z">
        <w:r w:rsidR="005219EB">
          <w:rPr>
            <w:rFonts w:asciiTheme="minorHAnsi" w:eastAsia="Times New Roman" w:hAnsiTheme="minorHAnsi" w:cs="Consolas"/>
            <w:szCs w:val="18"/>
          </w:rPr>
          <w:t>2</w:t>
        </w:r>
      </w:ins>
      <w:del w:id="702" w:author="Mickey  Spiegel" w:date="2019-05-01T16:48:00Z">
        <w:r w:rsidDel="005219EB">
          <w:rPr>
            <w:rFonts w:asciiTheme="minorHAnsi" w:eastAsia="Times New Roman" w:hAnsiTheme="minorHAnsi" w:cs="Consolas"/>
            <w:szCs w:val="18"/>
          </w:rPr>
          <w:delText>3</w:delText>
        </w:r>
      </w:del>
      <w:r>
        <w:rPr>
          <w:rFonts w:asciiTheme="minorHAnsi" w:eastAsia="Times New Roman" w:hAnsiTheme="minorHAnsi" w:cs="Consolas"/>
          <w:szCs w:val="18"/>
        </w:rPr>
        <w:t>].</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w:t>
      </w:r>
      <w:ins w:id="703" w:author="Mickey  Spiegel" w:date="2019-05-01T16:50:00Z">
        <w:r w:rsidR="005219EB">
          <w:rPr>
            <w:rFonts w:asciiTheme="minorHAnsi" w:hAnsiTheme="minorHAnsi" w:cs="Menlo"/>
            <w:szCs w:val="18"/>
            <w:lang w:val="en-US" w:bidi="ar-SA"/>
          </w:rPr>
          <w:t>TAM</w:t>
        </w:r>
      </w:ins>
      <w:del w:id="704" w:author="Mickey  Spiegel" w:date="2019-05-01T16:50:00Z">
        <w:r w:rsidRPr="008A4EF5" w:rsidDel="005219EB">
          <w:rPr>
            <w:rFonts w:asciiTheme="minorHAnsi" w:hAnsiTheme="minorHAnsi" w:cs="Menlo"/>
            <w:szCs w:val="18"/>
            <w:lang w:val="en-US" w:bidi="ar-SA"/>
          </w:rPr>
          <w:delText>ACL</w:delText>
        </w:r>
      </w:del>
      <w:r w:rsidRPr="008A4EF5">
        <w:rPr>
          <w:rFonts w:asciiTheme="minorHAnsi" w:hAnsiTheme="minorHAnsi" w:cs="Menlo"/>
          <w:szCs w:val="18"/>
          <w:lang w:val="en-US" w:bidi="ar-SA"/>
        </w:rPr>
        <w:t>_BIND_POINT_TYPE_</w:t>
      </w:r>
      <w:r>
        <w:rPr>
          <w:rFonts w:asciiTheme="minorHAnsi" w:hAnsiTheme="minorHAnsi" w:cs="Menlo"/>
          <w:szCs w:val="18"/>
          <w:lang w:val="en-US" w:bidi="ar-SA"/>
        </w:rPr>
        <w:t>QUEUE</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5D5B7EF0" w14:textId="77777777" w:rsidR="00596E47" w:rsidRPr="005219EB" w:rsidRDefault="00596E47" w:rsidP="00596E47">
      <w:pPr>
        <w:spacing w:after="0"/>
        <w:ind w:left="720"/>
        <w:rPr>
          <w:rFonts w:ascii="Menlo" w:hAnsi="Menlo" w:cs="Menlo"/>
          <w:lang w:val="en-US" w:bidi="ar-SA"/>
        </w:rPr>
      </w:pPr>
    </w:p>
    <w:p w14:paraId="53C8CAB8" w14:textId="5796D78B" w:rsidR="005219EB" w:rsidRPr="00E27C5F" w:rsidRDefault="005219EB" w:rsidP="005219EB">
      <w:pPr>
        <w:spacing w:after="0"/>
        <w:ind w:left="720"/>
        <w:rPr>
          <w:ins w:id="705" w:author="Mickey  Spiegel" w:date="2019-05-01T16:49:00Z"/>
          <w:rFonts w:asciiTheme="minorHAnsi" w:eastAsia="Times New Roman" w:hAnsiTheme="minorHAnsi" w:cs="Consolas"/>
          <w:szCs w:val="18"/>
        </w:rPr>
      </w:pPr>
      <w:proofErr w:type="spellStart"/>
      <w:ins w:id="706" w:author="Mickey  Spiegel" w:date="2019-05-01T16:48:00Z">
        <w:r w:rsidRPr="005219EB">
          <w:rPr>
            <w:rFonts w:asciiTheme="minorHAnsi" w:eastAsia="Times New Roman" w:hAnsiTheme="minorHAnsi" w:cs="Consolas"/>
            <w:szCs w:val="18"/>
          </w:rPr>
          <w:t>attr_count</w:t>
        </w:r>
        <w:proofErr w:type="spellEnd"/>
        <w:r w:rsidRPr="005219EB">
          <w:rPr>
            <w:rFonts w:asciiTheme="minorHAnsi" w:eastAsia="Times New Roman" w:hAnsiTheme="minorHAnsi" w:cs="Consolas"/>
            <w:szCs w:val="18"/>
          </w:rPr>
          <w:t xml:space="preserve"> = 3</w:t>
        </w:r>
        <w:r w:rsidRPr="00E27C5F">
          <w:rPr>
            <w:rFonts w:asciiTheme="minorHAnsi" w:eastAsia="Times New Roman" w:hAnsiTheme="minorHAnsi" w:cs="Consolas"/>
            <w:szCs w:val="18"/>
          </w:rPr>
          <w:t>;</w:t>
        </w:r>
      </w:ins>
    </w:p>
    <w:p w14:paraId="1A21983A" w14:textId="66011D2A" w:rsidR="00596E47" w:rsidRPr="008A4EF5" w:rsidRDefault="00596E47" w:rsidP="00596E47">
      <w:pPr>
        <w:spacing w:after="0"/>
        <w:ind w:left="72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sai_create_tam_fn</w:t>
      </w:r>
      <w:proofErr w:type="spellEnd"/>
      <w:r w:rsidRPr="008A4EF5">
        <w:rPr>
          <w:rFonts w:asciiTheme="minorHAnsi" w:eastAsia="Times New Roman" w:hAnsiTheme="minorHAnsi" w:cs="Consolas"/>
          <w:szCs w:val="18"/>
        </w:rPr>
        <w:t>(</w:t>
      </w:r>
    </w:p>
    <w:p w14:paraId="15D9B726" w14:textId="77777777" w:rsidR="00596E47" w:rsidRPr="008A4EF5" w:rsidRDefault="00596E47" w:rsidP="00596E47">
      <w:pPr>
        <w:spacing w:after="0"/>
        <w:ind w:left="144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14:paraId="5C53EA9E" w14:textId="77777777"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1A5CA9FC" w14:textId="77777777"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6FF1E250" w14:textId="77777777" w:rsidR="00596E47"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2D8418FD" w14:textId="77777777" w:rsidR="00596E47" w:rsidRDefault="00596E47" w:rsidP="00596E47">
      <w:pPr>
        <w:spacing w:after="0"/>
        <w:ind w:left="720"/>
        <w:rPr>
          <w:rFonts w:asciiTheme="minorHAnsi" w:eastAsia="Times New Roman" w:hAnsiTheme="minorHAnsi" w:cs="Consolas"/>
          <w:szCs w:val="18"/>
        </w:rPr>
      </w:pPr>
    </w:p>
    <w:p w14:paraId="3FBF7A8D" w14:textId="77777777" w:rsidR="00596E47" w:rsidRPr="008A4EF5" w:rsidRDefault="00596E47" w:rsidP="007F5721">
      <w:pPr>
        <w:spacing w:after="0"/>
        <w:rPr>
          <w:rFonts w:asciiTheme="minorHAnsi" w:eastAsia="Times New Roman" w:hAnsiTheme="minorHAnsi" w:cs="Consolas"/>
          <w:b/>
          <w:i/>
          <w:szCs w:val="18"/>
        </w:rPr>
      </w:pPr>
      <w:r>
        <w:rPr>
          <w:rFonts w:asciiTheme="minorHAnsi" w:eastAsia="Times New Roman" w:hAnsiTheme="minorHAnsi" w:cs="Consolas"/>
          <w:b/>
          <w:i/>
          <w:szCs w:val="18"/>
        </w:rPr>
        <w:t>/* Step 2: Bind it to queue object</w:t>
      </w:r>
      <w:r w:rsidRPr="008A4EF5">
        <w:rPr>
          <w:rFonts w:asciiTheme="minorHAnsi" w:eastAsia="Times New Roman" w:hAnsiTheme="minorHAnsi" w:cs="Consolas"/>
          <w:b/>
          <w:i/>
          <w:szCs w:val="18"/>
        </w:rPr>
        <w:t xml:space="preserve"> </w:t>
      </w:r>
    </w:p>
    <w:p w14:paraId="2FCD487E" w14:textId="77777777" w:rsidR="00596E47" w:rsidRPr="008A4EF5" w:rsidRDefault="00596E47" w:rsidP="007F5721">
      <w:pPr>
        <w:spacing w:after="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7162D85F" w14:textId="77777777"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SAI_QUEUE_ATTR_TYPE</w:t>
      </w:r>
      <w:r w:rsidRPr="008A4EF5">
        <w:rPr>
          <w:rFonts w:asciiTheme="minorHAnsi" w:eastAsia="Times New Roman" w:hAnsiTheme="minorHAnsi" w:cs="Consolas"/>
          <w:szCs w:val="18"/>
        </w:rPr>
        <w:t>;</w:t>
      </w:r>
    </w:p>
    <w:p w14:paraId="7BC0393B" w14:textId="77777777" w:rsidR="00556E2E" w:rsidRPr="00BE3E76" w:rsidRDefault="00556E2E" w:rsidP="00E27C5F">
      <w:pPr>
        <w:spacing w:after="0"/>
        <w:ind w:left="720"/>
        <w:rPr>
          <w:ins w:id="707" w:author="Mickey  Spiegel" w:date="2019-05-01T16:51:00Z"/>
          <w:rFonts w:asciiTheme="minorHAnsi" w:eastAsia="Times New Roman" w:hAnsiTheme="minorHAnsi" w:cs="Consolas"/>
          <w:szCs w:val="18"/>
        </w:rPr>
      </w:pPr>
      <w:proofErr w:type="spellStart"/>
      <w:ins w:id="708" w:author="Mickey  Spiegel" w:date="2019-05-01T16:51:00Z">
        <w:r>
          <w:rPr>
            <w:rFonts w:asciiTheme="minorHAnsi" w:eastAsia="Times New Roman" w:hAnsiTheme="minorHAnsi" w:cs="Consolas"/>
            <w:szCs w:val="18"/>
          </w:rPr>
          <w:t>sai_attr_list</w:t>
        </w:r>
        <w:proofErr w:type="spellEnd"/>
        <w:r>
          <w:rPr>
            <w:rFonts w:asciiTheme="minorHAnsi" w:eastAsia="Times New Roman" w:hAnsiTheme="minorHAnsi" w:cs="Consolas"/>
            <w:szCs w:val="18"/>
          </w:rPr>
          <w:t>[0].value.s32 = SAI_QUEUE_TYPE_ALL;</w:t>
        </w:r>
      </w:ins>
    </w:p>
    <w:p w14:paraId="18607E67" w14:textId="77777777" w:rsidR="00556E2E" w:rsidRDefault="00556E2E" w:rsidP="00E27C5F">
      <w:pPr>
        <w:spacing w:after="0"/>
        <w:ind w:left="720"/>
        <w:rPr>
          <w:ins w:id="709" w:author="Mickey  Spiegel" w:date="2019-05-01T16:51:00Z"/>
          <w:rFonts w:asciiTheme="minorHAnsi" w:eastAsia="Times New Roman" w:hAnsiTheme="minorHAnsi" w:cs="Consolas"/>
          <w:szCs w:val="18"/>
        </w:rPr>
      </w:pPr>
    </w:p>
    <w:p w14:paraId="48DDF389" w14:textId="77777777" w:rsidR="00556E2E" w:rsidRDefault="00556E2E" w:rsidP="00E27C5F">
      <w:pPr>
        <w:spacing w:after="0"/>
        <w:ind w:left="720"/>
        <w:rPr>
          <w:ins w:id="710" w:author="Mickey  Spiegel" w:date="2019-05-01T16:51:00Z"/>
          <w:rFonts w:asciiTheme="minorHAnsi" w:eastAsia="Times New Roman" w:hAnsiTheme="minorHAnsi" w:cs="Consolas"/>
          <w:szCs w:val="18"/>
        </w:rPr>
      </w:pPr>
      <w:proofErr w:type="spellStart"/>
      <w:ins w:id="711" w:author="Mickey  Spiegel" w:date="2019-05-01T16:51:00Z">
        <w:r>
          <w:rPr>
            <w:rFonts w:asciiTheme="minorHAnsi" w:eastAsia="Times New Roman" w:hAnsiTheme="minorHAnsi" w:cs="Consolas"/>
            <w:szCs w:val="18"/>
          </w:rPr>
          <w:t>sai_attr_list</w:t>
        </w:r>
        <w:proofErr w:type="spellEnd"/>
        <w:r>
          <w:rPr>
            <w:rFonts w:asciiTheme="minorHAnsi" w:eastAsia="Times New Roman" w:hAnsiTheme="minorHAnsi" w:cs="Consolas"/>
            <w:szCs w:val="18"/>
          </w:rPr>
          <w:t>[1].id = SAI_QUEUE_ATTR_TAM_OBJECT;</w:t>
        </w:r>
      </w:ins>
    </w:p>
    <w:p w14:paraId="7813A31A" w14:textId="77777777"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proofErr w:type="spellStart"/>
      <w:r>
        <w:rPr>
          <w:rFonts w:asciiTheme="minorHAnsi" w:eastAsia="Times New Roman" w:hAnsiTheme="minorHAnsi" w:cs="Consolas"/>
          <w:szCs w:val="18"/>
        </w:rPr>
        <w:t>value.oid</w:t>
      </w:r>
      <w:proofErr w:type="spellEnd"/>
      <w:r>
        <w:rPr>
          <w:rFonts w:asciiTheme="minorHAnsi" w:eastAsia="Times New Roman" w:hAnsiTheme="minorHAnsi" w:cs="Consolas"/>
          <w:szCs w:val="18"/>
        </w:rPr>
        <w:t xml:space="preserve"> = </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14:paraId="2465208C" w14:textId="77777777"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w:t>
      </w:r>
    </w:p>
    <w:p w14:paraId="569E5753" w14:textId="77777777" w:rsidR="00596E47" w:rsidRPr="008A4EF5" w:rsidRDefault="00596E47" w:rsidP="00596E47">
      <w:pPr>
        <w:spacing w:after="0"/>
        <w:ind w:left="72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sai_create_queue_fn</w:t>
      </w:r>
      <w:proofErr w:type="spellEnd"/>
      <w:r w:rsidRPr="008A4EF5">
        <w:rPr>
          <w:rFonts w:asciiTheme="minorHAnsi" w:eastAsia="Times New Roman" w:hAnsiTheme="minorHAnsi" w:cs="Consolas"/>
          <w:szCs w:val="18"/>
        </w:rPr>
        <w:t>(</w:t>
      </w:r>
    </w:p>
    <w:p w14:paraId="1388FB66" w14:textId="77777777" w:rsidR="00596E47" w:rsidRPr="008A4EF5" w:rsidRDefault="00596E47" w:rsidP="00596E47">
      <w:pPr>
        <w:spacing w:after="0"/>
        <w:ind w:left="144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sai_queue</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14:paraId="09212F48" w14:textId="77777777"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lastRenderedPageBreak/>
        <w:t>switch_id</w:t>
      </w:r>
      <w:proofErr w:type="spellEnd"/>
      <w:r w:rsidRPr="008A4EF5">
        <w:rPr>
          <w:rFonts w:asciiTheme="minorHAnsi" w:eastAsia="Times New Roman" w:hAnsiTheme="minorHAnsi" w:cs="Consolas"/>
          <w:szCs w:val="18"/>
        </w:rPr>
        <w:t>,</w:t>
      </w:r>
    </w:p>
    <w:p w14:paraId="591F8B9C" w14:textId="77777777"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2A3BD131" w14:textId="77777777" w:rsidR="00596E47"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53D4FF65" w14:textId="77777777" w:rsidR="00596E47" w:rsidRDefault="00596E47" w:rsidP="00596E47">
      <w:pPr>
        <w:pStyle w:val="NormalWeb"/>
        <w:rPr>
          <w:rFonts w:asciiTheme="minorHAnsi" w:hAnsiTheme="minorHAnsi"/>
          <w:sz w:val="18"/>
          <w:szCs w:val="18"/>
          <w:lang w:val="en-IN" w:eastAsia="en-IN" w:bidi="te-IN"/>
        </w:rPr>
      </w:pPr>
    </w:p>
    <w:p w14:paraId="2D56A12E" w14:textId="77777777" w:rsidR="00596E47" w:rsidRPr="00596E47" w:rsidRDefault="00596E47" w:rsidP="00596E47">
      <w:pPr>
        <w:pStyle w:val="NormalWeb"/>
        <w:rPr>
          <w:rFonts w:asciiTheme="minorHAnsi" w:hAnsiTheme="minorHAnsi"/>
          <w:sz w:val="18"/>
          <w:szCs w:val="18"/>
          <w:lang w:val="en-IN" w:eastAsia="en-IN" w:bidi="te-IN"/>
        </w:rPr>
      </w:pPr>
      <w:r w:rsidRPr="00596E47">
        <w:rPr>
          <w:rFonts w:asciiTheme="minorHAnsi" w:hAnsiTheme="minorHAnsi"/>
          <w:sz w:val="18"/>
          <w:szCs w:val="18"/>
          <w:lang w:val="en-IN" w:eastAsia="en-IN" w:bidi="te-IN"/>
        </w:rPr>
        <w:t xml:space="preserve">There are two </w:t>
      </w:r>
      <w:r>
        <w:rPr>
          <w:rFonts w:asciiTheme="minorHAnsi" w:hAnsiTheme="minorHAnsi"/>
          <w:sz w:val="18"/>
          <w:szCs w:val="18"/>
          <w:lang w:val="en-IN" w:eastAsia="en-IN" w:bidi="te-IN"/>
        </w:rPr>
        <w:t>ways to invoke the get data API -</w:t>
      </w:r>
    </w:p>
    <w:p w14:paraId="6F72333B" w14:textId="77777777" w:rsidR="00596E47" w:rsidRPr="00596E47" w:rsidRDefault="00596E47" w:rsidP="00596E47">
      <w:pPr>
        <w:pStyle w:val="NormalWeb"/>
        <w:rPr>
          <w:rFonts w:asciiTheme="minorHAnsi" w:hAnsiTheme="minorHAnsi"/>
          <w:i/>
          <w:sz w:val="18"/>
          <w:szCs w:val="18"/>
          <w:lang w:val="en-IN" w:eastAsia="en-IN" w:bidi="te-IN"/>
        </w:rPr>
      </w:pPr>
      <w:r w:rsidRPr="00596E47">
        <w:rPr>
          <w:rFonts w:asciiTheme="minorHAnsi" w:hAnsiTheme="minorHAnsi"/>
          <w:b/>
          <w:i/>
          <w:sz w:val="18"/>
          <w:szCs w:val="18"/>
          <w:lang w:val="en-IN" w:eastAsia="en-IN" w:bidi="te-IN"/>
        </w:rPr>
        <w:t>Example 1:</w:t>
      </w:r>
      <w:r w:rsidRPr="00596E47">
        <w:rPr>
          <w:rFonts w:asciiTheme="minorHAnsi" w:hAnsiTheme="minorHAnsi"/>
          <w:sz w:val="18"/>
          <w:szCs w:val="18"/>
          <w:lang w:val="en-IN" w:eastAsia="en-IN" w:bidi="te-IN"/>
        </w:rPr>
        <w:t xml:space="preserve"> </w:t>
      </w:r>
      <w:r w:rsidRPr="00596E47">
        <w:rPr>
          <w:rFonts w:asciiTheme="minorHAnsi" w:hAnsiTheme="minorHAnsi"/>
          <w:i/>
          <w:sz w:val="18"/>
          <w:szCs w:val="18"/>
          <w:lang w:val="en-IN" w:eastAsia="en-IN" w:bidi="te-IN"/>
        </w:rPr>
        <w:t xml:space="preserve">Query on a TAM object: Will return data of all the source objects </w:t>
      </w:r>
      <w:proofErr w:type="spellStart"/>
      <w:r w:rsidRPr="00596E47">
        <w:rPr>
          <w:rFonts w:asciiTheme="minorHAnsi" w:hAnsiTheme="minorHAnsi"/>
          <w:i/>
          <w:sz w:val="18"/>
          <w:szCs w:val="18"/>
          <w:lang w:val="en-IN" w:eastAsia="en-IN" w:bidi="te-IN"/>
        </w:rPr>
        <w:t>bind’ed</w:t>
      </w:r>
      <w:proofErr w:type="spellEnd"/>
      <w:r w:rsidRPr="00596E47">
        <w:rPr>
          <w:rFonts w:asciiTheme="minorHAnsi" w:hAnsiTheme="minorHAnsi"/>
          <w:i/>
          <w:sz w:val="18"/>
          <w:szCs w:val="18"/>
          <w:lang w:val="en-IN" w:eastAsia="en-IN" w:bidi="te-IN"/>
        </w:rPr>
        <w:t xml:space="preserve"> to the TAM object. This is a coarse query and will result in getting data for all the objected to which TAM object is </w:t>
      </w:r>
      <w:proofErr w:type="spellStart"/>
      <w:r w:rsidRPr="00596E47">
        <w:rPr>
          <w:rFonts w:asciiTheme="minorHAnsi" w:hAnsiTheme="minorHAnsi"/>
          <w:i/>
          <w:sz w:val="18"/>
          <w:szCs w:val="18"/>
          <w:lang w:val="en-IN" w:eastAsia="en-IN" w:bidi="te-IN"/>
        </w:rPr>
        <w:t>bind’ed</w:t>
      </w:r>
      <w:proofErr w:type="spellEnd"/>
      <w:r w:rsidRPr="00596E47">
        <w:rPr>
          <w:rFonts w:asciiTheme="minorHAnsi" w:hAnsiTheme="minorHAnsi"/>
          <w:i/>
          <w:sz w:val="18"/>
          <w:szCs w:val="18"/>
          <w:lang w:val="en-IN" w:eastAsia="en-IN" w:bidi="te-IN"/>
        </w:rPr>
        <w:t xml:space="preserve">. In this case it will be port, </w:t>
      </w:r>
      <w:proofErr w:type="spellStart"/>
      <w:r w:rsidRPr="00596E47">
        <w:rPr>
          <w:rFonts w:asciiTheme="minorHAnsi" w:hAnsiTheme="minorHAnsi"/>
          <w:i/>
          <w:sz w:val="18"/>
          <w:szCs w:val="18"/>
          <w:lang w:val="en-IN" w:eastAsia="en-IN" w:bidi="te-IN"/>
        </w:rPr>
        <w:t>vlan</w:t>
      </w:r>
      <w:proofErr w:type="spellEnd"/>
      <w:r w:rsidRPr="00596E47">
        <w:rPr>
          <w:rFonts w:asciiTheme="minorHAnsi" w:hAnsiTheme="minorHAnsi"/>
          <w:i/>
          <w:sz w:val="18"/>
          <w:szCs w:val="18"/>
          <w:lang w:val="en-IN" w:eastAsia="en-IN" w:bidi="te-IN"/>
        </w:rPr>
        <w:t xml:space="preserve"> and queue.</w:t>
      </w:r>
    </w:p>
    <w:p w14:paraId="0B245041" w14:textId="77777777"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596E47">
        <w:rPr>
          <w:rFonts w:asciiTheme="minorHAnsi" w:hAnsiTheme="minorHAnsi" w:cs="Menlo"/>
          <w:szCs w:val="18"/>
          <w:lang w:val="en-US" w:bidi="ar-SA"/>
        </w:rPr>
        <w:t>SAI_OBJECT_TYPE_TAM</w:t>
      </w:r>
      <w:r w:rsidRPr="008A4EF5">
        <w:rPr>
          <w:rFonts w:asciiTheme="minorHAnsi" w:eastAsia="Times New Roman" w:hAnsiTheme="minorHAnsi" w:cs="Consolas"/>
          <w:szCs w:val="18"/>
        </w:rPr>
        <w:t>;</w:t>
      </w:r>
    </w:p>
    <w:p w14:paraId="0B277DCC" w14:textId="77777777"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0511A6B9" w14:textId="77777777"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sai_tam_obj</w:t>
      </w:r>
      <w:proofErr w:type="spellEnd"/>
      <w:r>
        <w:rPr>
          <w:rFonts w:asciiTheme="minorHAnsi" w:eastAsia="Times New Roman" w:hAnsiTheme="minorHAnsi" w:cs="Consolas"/>
          <w:szCs w:val="18"/>
        </w:rPr>
        <w:t>;</w:t>
      </w:r>
    </w:p>
    <w:p w14:paraId="1135AFBF" w14:textId="77777777" w:rsidR="00596E47" w:rsidRDefault="00596E47" w:rsidP="00596E47">
      <w:pPr>
        <w:spacing w:after="0"/>
        <w:ind w:left="720"/>
        <w:rPr>
          <w:rFonts w:asciiTheme="minorHAnsi" w:eastAsia="Times New Roman" w:hAnsiTheme="minorHAnsi" w:cs="Consolas"/>
          <w:szCs w:val="18"/>
        </w:rPr>
      </w:pPr>
    </w:p>
    <w:p w14:paraId="53A3F020" w14:textId="77777777" w:rsidR="00596E47" w:rsidRDefault="00596E47" w:rsidP="00596E47">
      <w:pPr>
        <w:spacing w:after="0"/>
        <w:ind w:left="72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Pr>
          <w:rFonts w:asciiTheme="minorHAnsi" w:hAnsiTheme="minorHAnsi" w:cs="Menlo"/>
          <w:szCs w:val="18"/>
          <w:lang w:val="en-US" w:bidi="ar-SA"/>
        </w:rPr>
        <w:t xml:space="preserve"> = 1;</w:t>
      </w:r>
    </w:p>
    <w:p w14:paraId="533FEF3D" w14:textId="77777777" w:rsidR="00596E47" w:rsidRDefault="00596E47" w:rsidP="00596E47">
      <w:pPr>
        <w:spacing w:after="0"/>
        <w:ind w:left="720"/>
        <w:rPr>
          <w:rFonts w:asciiTheme="minorHAnsi" w:hAnsiTheme="minorHAnsi" w:cs="Menlo"/>
          <w:szCs w:val="18"/>
          <w:lang w:val="en-US" w:bidi="ar-SA"/>
        </w:rPr>
      </w:pPr>
    </w:p>
    <w:p w14:paraId="56C9DB6A" w14:textId="77777777" w:rsidR="00596E47" w:rsidRPr="00596E47" w:rsidRDefault="00596E47" w:rsidP="00596E47">
      <w:pPr>
        <w:spacing w:after="0"/>
        <w:ind w:left="720"/>
        <w:rPr>
          <w:rFonts w:asciiTheme="minorHAnsi" w:hAnsiTheme="minorHAnsi" w:cs="Menlo"/>
          <w:szCs w:val="18"/>
          <w:lang w:val="en-US" w:bidi="ar-SA"/>
        </w:rPr>
      </w:pPr>
      <w:proofErr w:type="spellStart"/>
      <w:r>
        <w:rPr>
          <w:rFonts w:asciiTheme="minorHAnsi" w:hAnsiTheme="minorHAnsi" w:cs="Menlo"/>
          <w:szCs w:val="18"/>
          <w:lang w:val="en-US" w:bidi="ar-SA"/>
        </w:rPr>
        <w:t>buffer_size</w:t>
      </w:r>
      <w:proofErr w:type="spellEnd"/>
      <w:r>
        <w:rPr>
          <w:rFonts w:asciiTheme="minorHAnsi" w:hAnsiTheme="minorHAnsi" w:cs="Menlo"/>
          <w:szCs w:val="18"/>
          <w:lang w:val="en-US" w:bidi="ar-SA"/>
        </w:rPr>
        <w:t xml:space="preserve"> = 2048; /* Bytes */</w:t>
      </w:r>
    </w:p>
    <w:p w14:paraId="18F34CB3" w14:textId="77777777" w:rsidR="00596E47" w:rsidRDefault="00596E47" w:rsidP="00596E47">
      <w:pPr>
        <w:spacing w:after="0"/>
        <w:ind w:left="720"/>
        <w:rPr>
          <w:rFonts w:asciiTheme="minorHAnsi" w:hAnsiTheme="minorHAnsi" w:cs="Menlo"/>
          <w:szCs w:val="18"/>
          <w:lang w:val="en-US" w:bidi="ar-SA"/>
        </w:rPr>
      </w:pPr>
      <w:r>
        <w:rPr>
          <w:rFonts w:asciiTheme="minorHAnsi" w:hAnsiTheme="minorHAnsi" w:cs="Menlo"/>
          <w:szCs w:val="18"/>
          <w:lang w:val="en-US" w:bidi="ar-SA"/>
        </w:rPr>
        <w:t xml:space="preserve">buffer = </w:t>
      </w:r>
      <w:proofErr w:type="spellStart"/>
      <w:r>
        <w:rPr>
          <w:rFonts w:asciiTheme="minorHAnsi" w:hAnsiTheme="minorHAnsi" w:cs="Menlo"/>
          <w:szCs w:val="18"/>
          <w:lang w:val="en-US" w:bidi="ar-SA"/>
        </w:rPr>
        <w:t>malloc</w:t>
      </w:r>
      <w:proofErr w:type="spellEnd"/>
      <w:r>
        <w:rPr>
          <w:rFonts w:asciiTheme="minorHAnsi" w:hAnsiTheme="minorHAnsi" w:cs="Menlo"/>
          <w:szCs w:val="18"/>
          <w:lang w:val="en-US" w:bidi="ar-SA"/>
        </w:rPr>
        <w:t>(</w:t>
      </w:r>
      <w:proofErr w:type="spellStart"/>
      <w:r>
        <w:rPr>
          <w:rFonts w:asciiTheme="minorHAnsi" w:hAnsiTheme="minorHAnsi" w:cs="Menlo"/>
          <w:szCs w:val="18"/>
          <w:lang w:val="en-US" w:bidi="ar-SA"/>
        </w:rPr>
        <w:t>buffer_size</w:t>
      </w:r>
      <w:proofErr w:type="spellEnd"/>
      <w:r>
        <w:rPr>
          <w:rFonts w:asciiTheme="minorHAnsi" w:hAnsiTheme="minorHAnsi" w:cs="Menlo"/>
          <w:szCs w:val="18"/>
          <w:lang w:val="en-US" w:bidi="ar-SA"/>
        </w:rPr>
        <w:t>);</w:t>
      </w:r>
    </w:p>
    <w:p w14:paraId="48D224AD" w14:textId="77777777" w:rsidR="00596E47" w:rsidRDefault="00596E47" w:rsidP="00596E47">
      <w:pPr>
        <w:spacing w:after="0"/>
        <w:ind w:left="720"/>
        <w:rPr>
          <w:rFonts w:asciiTheme="minorHAnsi" w:hAnsiTheme="minorHAnsi" w:cs="Menlo"/>
          <w:szCs w:val="18"/>
          <w:lang w:val="en-US" w:bidi="ar-SA"/>
        </w:rPr>
      </w:pPr>
    </w:p>
    <w:p w14:paraId="40D5DCC9" w14:textId="77777777" w:rsidR="00596E47" w:rsidRDefault="00596E47" w:rsidP="00596E47">
      <w:pPr>
        <w:spacing w:after="0"/>
        <w:ind w:left="720"/>
        <w:rPr>
          <w:rFonts w:asciiTheme="minorHAnsi" w:hAnsiTheme="minorHAnsi" w:cs="Menlo"/>
          <w:szCs w:val="18"/>
          <w:lang w:val="en-US" w:bidi="ar-SA"/>
        </w:rPr>
      </w:pPr>
      <w:proofErr w:type="spellStart"/>
      <w:r w:rsidRPr="007F5721">
        <w:rPr>
          <w:rFonts w:asciiTheme="minorHAnsi" w:hAnsiTheme="minorHAnsi" w:cs="Menlo"/>
          <w:b/>
          <w:szCs w:val="18"/>
          <w:lang w:val="en-US" w:bidi="ar-SA"/>
        </w:rPr>
        <w:t>sai_tam_telemetry_get_</w:t>
      </w:r>
      <w:proofErr w:type="gramStart"/>
      <w:r w:rsidRPr="007F5721">
        <w:rPr>
          <w:rFonts w:asciiTheme="minorHAnsi" w:hAnsiTheme="minorHAnsi" w:cs="Menlo"/>
          <w:b/>
          <w:szCs w:val="18"/>
          <w:lang w:val="en-US" w:bidi="ar-SA"/>
        </w:rPr>
        <w:t>data</w:t>
      </w:r>
      <w:proofErr w:type="spellEnd"/>
      <w:r w:rsidRPr="00596E47">
        <w:rPr>
          <w:rFonts w:asciiTheme="minorHAnsi" w:hAnsiTheme="minorHAnsi" w:cs="Menlo"/>
          <w:szCs w:val="18"/>
          <w:lang w:val="en-US" w:bidi="ar-SA"/>
        </w:rPr>
        <w:t>(</w:t>
      </w:r>
      <w:proofErr w:type="gramEnd"/>
    </w:p>
    <w:p w14:paraId="6783DFFC" w14:textId="77777777"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switch_id</w:t>
      </w:r>
      <w:proofErr w:type="spellEnd"/>
      <w:r w:rsidRPr="00596E47">
        <w:rPr>
          <w:rFonts w:asciiTheme="minorHAnsi" w:hAnsiTheme="minorHAnsi" w:cs="Menlo"/>
          <w:szCs w:val="18"/>
          <w:lang w:val="en-US" w:bidi="ar-SA"/>
        </w:rPr>
        <w:t>,</w:t>
      </w:r>
    </w:p>
    <w:p w14:paraId="4934C600" w14:textId="77777777"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sidRPr="00596E47">
        <w:rPr>
          <w:rFonts w:asciiTheme="minorHAnsi" w:hAnsiTheme="minorHAnsi" w:cs="Menlo"/>
          <w:szCs w:val="18"/>
          <w:lang w:val="en-US" w:bidi="ar-SA"/>
        </w:rPr>
        <w:t>,</w:t>
      </w:r>
    </w:p>
    <w:p w14:paraId="089CC6B8" w14:textId="77777777"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attr_list</w:t>
      </w:r>
      <w:proofErr w:type="spellEnd"/>
      <w:r w:rsidRPr="00596E47">
        <w:rPr>
          <w:rFonts w:asciiTheme="minorHAnsi" w:hAnsiTheme="minorHAnsi" w:cs="Menlo"/>
          <w:szCs w:val="18"/>
          <w:lang w:val="en-US" w:bidi="ar-SA"/>
        </w:rPr>
        <w:t>,</w:t>
      </w:r>
    </w:p>
    <w:p w14:paraId="018036B9" w14:textId="77777777"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buffer_size</w:t>
      </w:r>
      <w:proofErr w:type="spellEnd"/>
      <w:r w:rsidRPr="00596E47">
        <w:rPr>
          <w:rFonts w:asciiTheme="minorHAnsi" w:hAnsiTheme="minorHAnsi" w:cs="Menlo"/>
          <w:szCs w:val="18"/>
          <w:lang w:val="en-US" w:bidi="ar-SA"/>
        </w:rPr>
        <w:t>,</w:t>
      </w:r>
    </w:p>
    <w:p w14:paraId="2EBFFB53" w14:textId="77777777" w:rsidR="00596E47" w:rsidRP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buffer);</w:t>
      </w:r>
    </w:p>
    <w:p w14:paraId="161967C3" w14:textId="77777777" w:rsidR="00596E47" w:rsidRDefault="00596E47" w:rsidP="00596E47">
      <w:pPr>
        <w:pStyle w:val="NormalWeb"/>
        <w:rPr>
          <w:rFonts w:asciiTheme="minorHAnsi" w:hAnsiTheme="minorHAnsi"/>
          <w:i/>
          <w:sz w:val="18"/>
          <w:szCs w:val="18"/>
          <w:lang w:val="en-IN" w:eastAsia="en-IN" w:bidi="te-IN"/>
        </w:rPr>
      </w:pPr>
      <w:r w:rsidRPr="00596E47">
        <w:rPr>
          <w:rFonts w:asciiTheme="minorHAnsi" w:hAnsiTheme="minorHAnsi"/>
          <w:b/>
          <w:i/>
          <w:sz w:val="18"/>
          <w:szCs w:val="18"/>
          <w:lang w:val="en-IN" w:eastAsia="en-IN" w:bidi="te-IN"/>
        </w:rPr>
        <w:t>Example 2:</w:t>
      </w:r>
      <w:r w:rsidRPr="00596E47">
        <w:rPr>
          <w:rFonts w:asciiTheme="minorHAnsi" w:hAnsiTheme="minorHAnsi"/>
          <w:i/>
          <w:sz w:val="18"/>
          <w:szCs w:val="18"/>
          <w:lang w:val="en-IN" w:eastAsia="en-IN" w:bidi="te-IN"/>
        </w:rPr>
        <w:t xml:space="preserve"> Query on a source object. </w:t>
      </w:r>
      <w:r>
        <w:rPr>
          <w:rFonts w:asciiTheme="minorHAnsi" w:hAnsiTheme="minorHAnsi"/>
          <w:i/>
          <w:sz w:val="18"/>
          <w:szCs w:val="18"/>
          <w:lang w:val="en-IN" w:eastAsia="en-IN" w:bidi="te-IN"/>
        </w:rPr>
        <w:t>This is fine granular query and w</w:t>
      </w:r>
      <w:r w:rsidRPr="00596E47">
        <w:rPr>
          <w:rFonts w:asciiTheme="minorHAnsi" w:hAnsiTheme="minorHAnsi"/>
          <w:i/>
          <w:sz w:val="18"/>
          <w:szCs w:val="18"/>
          <w:lang w:val="en-IN" w:eastAsia="en-IN" w:bidi="te-IN"/>
        </w:rPr>
        <w:t>ill return data pertaining to the source only. If TAM binding is not done</w:t>
      </w:r>
      <w:r>
        <w:rPr>
          <w:rFonts w:asciiTheme="minorHAnsi" w:hAnsiTheme="minorHAnsi"/>
          <w:i/>
          <w:sz w:val="18"/>
          <w:szCs w:val="18"/>
          <w:lang w:val="en-IN" w:eastAsia="en-IN" w:bidi="te-IN"/>
        </w:rPr>
        <w:t xml:space="preserve"> for the source</w:t>
      </w:r>
      <w:r w:rsidRPr="00596E47">
        <w:rPr>
          <w:rFonts w:asciiTheme="minorHAnsi" w:hAnsiTheme="minorHAnsi"/>
          <w:i/>
          <w:sz w:val="18"/>
          <w:szCs w:val="18"/>
          <w:lang w:val="en-IN" w:eastAsia="en-IN" w:bidi="te-IN"/>
        </w:rPr>
        <w:t>, API must return error.</w:t>
      </w:r>
      <w:r>
        <w:rPr>
          <w:rFonts w:asciiTheme="minorHAnsi" w:hAnsiTheme="minorHAnsi"/>
          <w:i/>
          <w:sz w:val="18"/>
          <w:szCs w:val="18"/>
          <w:lang w:val="en-IN" w:eastAsia="en-IN" w:bidi="te-IN"/>
        </w:rPr>
        <w:t xml:space="preserve"> From the previous example, though the TAM object is </w:t>
      </w:r>
      <w:proofErr w:type="spellStart"/>
      <w:r>
        <w:rPr>
          <w:rFonts w:asciiTheme="minorHAnsi" w:hAnsiTheme="minorHAnsi"/>
          <w:i/>
          <w:sz w:val="18"/>
          <w:szCs w:val="18"/>
          <w:lang w:val="en-IN" w:eastAsia="en-IN" w:bidi="te-IN"/>
        </w:rPr>
        <w:t>bind’ed</w:t>
      </w:r>
      <w:proofErr w:type="spellEnd"/>
      <w:r>
        <w:rPr>
          <w:rFonts w:asciiTheme="minorHAnsi" w:hAnsiTheme="minorHAnsi"/>
          <w:i/>
          <w:sz w:val="18"/>
          <w:szCs w:val="18"/>
          <w:lang w:val="en-IN" w:eastAsia="en-IN" w:bidi="te-IN"/>
        </w:rPr>
        <w:t xml:space="preserve"> to port, </w:t>
      </w:r>
      <w:proofErr w:type="spellStart"/>
      <w:r>
        <w:rPr>
          <w:rFonts w:asciiTheme="minorHAnsi" w:hAnsiTheme="minorHAnsi"/>
          <w:i/>
          <w:sz w:val="18"/>
          <w:szCs w:val="18"/>
          <w:lang w:val="en-IN" w:eastAsia="en-IN" w:bidi="te-IN"/>
        </w:rPr>
        <w:t>vlan</w:t>
      </w:r>
      <w:proofErr w:type="spellEnd"/>
      <w:r>
        <w:rPr>
          <w:rFonts w:asciiTheme="minorHAnsi" w:hAnsiTheme="minorHAnsi"/>
          <w:i/>
          <w:sz w:val="18"/>
          <w:szCs w:val="18"/>
          <w:lang w:val="en-IN" w:eastAsia="en-IN" w:bidi="te-IN"/>
        </w:rPr>
        <w:t>, and queue, API is invoked for only queue object.</w:t>
      </w:r>
    </w:p>
    <w:p w14:paraId="67AE6331" w14:textId="77777777"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596E47">
        <w:rPr>
          <w:rFonts w:asciiTheme="minorHAnsi" w:hAnsiTheme="minorHAnsi" w:cs="Menlo"/>
          <w:szCs w:val="18"/>
          <w:lang w:val="en-US" w:bidi="ar-SA"/>
        </w:rPr>
        <w:t>SAI_OBJECT_TYPE_</w:t>
      </w:r>
      <w:r>
        <w:rPr>
          <w:rFonts w:asciiTheme="minorHAnsi" w:hAnsiTheme="minorHAnsi" w:cs="Menlo"/>
          <w:szCs w:val="18"/>
          <w:lang w:val="en-US" w:bidi="ar-SA"/>
        </w:rPr>
        <w:t>QUEUE</w:t>
      </w:r>
      <w:r w:rsidRPr="008A4EF5">
        <w:rPr>
          <w:rFonts w:asciiTheme="minorHAnsi" w:eastAsia="Times New Roman" w:hAnsiTheme="minorHAnsi" w:cs="Consolas"/>
          <w:szCs w:val="18"/>
        </w:rPr>
        <w:t>;</w:t>
      </w:r>
    </w:p>
    <w:p w14:paraId="28202B9A" w14:textId="77777777"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7535782D" w14:textId="77777777"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 xml:space="preserve">[0] = </w:t>
      </w:r>
      <w:proofErr w:type="spellStart"/>
      <w:r>
        <w:rPr>
          <w:rFonts w:asciiTheme="minorHAnsi" w:eastAsia="Times New Roman" w:hAnsiTheme="minorHAnsi" w:cs="Consolas"/>
          <w:szCs w:val="18"/>
        </w:rPr>
        <w:t>sai_queue_obj</w:t>
      </w:r>
      <w:proofErr w:type="spellEnd"/>
      <w:r>
        <w:rPr>
          <w:rFonts w:asciiTheme="minorHAnsi" w:eastAsia="Times New Roman" w:hAnsiTheme="minorHAnsi" w:cs="Consolas"/>
          <w:szCs w:val="18"/>
        </w:rPr>
        <w:t>;</w:t>
      </w:r>
    </w:p>
    <w:p w14:paraId="1F505042" w14:textId="77777777" w:rsidR="00596E47" w:rsidRDefault="00596E47" w:rsidP="00596E47">
      <w:pPr>
        <w:spacing w:after="0"/>
        <w:ind w:left="720"/>
        <w:rPr>
          <w:rFonts w:asciiTheme="minorHAnsi" w:eastAsia="Times New Roman" w:hAnsiTheme="minorHAnsi" w:cs="Consolas"/>
          <w:szCs w:val="18"/>
        </w:rPr>
      </w:pPr>
    </w:p>
    <w:p w14:paraId="6723BBD5" w14:textId="77777777" w:rsidR="00596E47" w:rsidRDefault="00596E47" w:rsidP="00596E47">
      <w:pPr>
        <w:spacing w:after="0"/>
        <w:ind w:left="72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Pr>
          <w:rFonts w:asciiTheme="minorHAnsi" w:hAnsiTheme="minorHAnsi" w:cs="Menlo"/>
          <w:szCs w:val="18"/>
          <w:lang w:val="en-US" w:bidi="ar-SA"/>
        </w:rPr>
        <w:t xml:space="preserve"> = 1;</w:t>
      </w:r>
    </w:p>
    <w:p w14:paraId="60E9BBA2" w14:textId="77777777" w:rsidR="00596E47" w:rsidRDefault="00596E47" w:rsidP="00596E47">
      <w:pPr>
        <w:spacing w:after="0"/>
        <w:ind w:left="720"/>
        <w:rPr>
          <w:rFonts w:asciiTheme="minorHAnsi" w:hAnsiTheme="minorHAnsi" w:cs="Menlo"/>
          <w:szCs w:val="18"/>
          <w:lang w:val="en-US" w:bidi="ar-SA"/>
        </w:rPr>
      </w:pPr>
    </w:p>
    <w:p w14:paraId="01D02D37" w14:textId="77777777" w:rsidR="00596E47" w:rsidRPr="00596E47" w:rsidRDefault="00596E47" w:rsidP="00596E47">
      <w:pPr>
        <w:spacing w:after="0"/>
        <w:ind w:left="720"/>
        <w:rPr>
          <w:rFonts w:asciiTheme="minorHAnsi" w:hAnsiTheme="minorHAnsi" w:cs="Menlo"/>
          <w:szCs w:val="18"/>
          <w:lang w:val="en-US" w:bidi="ar-SA"/>
        </w:rPr>
      </w:pPr>
      <w:proofErr w:type="spellStart"/>
      <w:r>
        <w:rPr>
          <w:rFonts w:asciiTheme="minorHAnsi" w:hAnsiTheme="minorHAnsi" w:cs="Menlo"/>
          <w:szCs w:val="18"/>
          <w:lang w:val="en-US" w:bidi="ar-SA"/>
        </w:rPr>
        <w:t>buffer_size</w:t>
      </w:r>
      <w:proofErr w:type="spellEnd"/>
      <w:r>
        <w:rPr>
          <w:rFonts w:asciiTheme="minorHAnsi" w:hAnsiTheme="minorHAnsi" w:cs="Menlo"/>
          <w:szCs w:val="18"/>
          <w:lang w:val="en-US" w:bidi="ar-SA"/>
        </w:rPr>
        <w:t xml:space="preserve"> = 2048; /* Bytes */</w:t>
      </w:r>
    </w:p>
    <w:p w14:paraId="2A635805" w14:textId="77777777" w:rsidR="00596E47" w:rsidRDefault="00596E47" w:rsidP="00596E47">
      <w:pPr>
        <w:spacing w:after="0"/>
        <w:ind w:left="720"/>
        <w:rPr>
          <w:rFonts w:asciiTheme="minorHAnsi" w:hAnsiTheme="minorHAnsi" w:cs="Menlo"/>
          <w:szCs w:val="18"/>
          <w:lang w:val="en-US" w:bidi="ar-SA"/>
        </w:rPr>
      </w:pPr>
      <w:r>
        <w:rPr>
          <w:rFonts w:asciiTheme="minorHAnsi" w:hAnsiTheme="minorHAnsi" w:cs="Menlo"/>
          <w:szCs w:val="18"/>
          <w:lang w:val="en-US" w:bidi="ar-SA"/>
        </w:rPr>
        <w:t xml:space="preserve">buffer = </w:t>
      </w:r>
      <w:proofErr w:type="spellStart"/>
      <w:r>
        <w:rPr>
          <w:rFonts w:asciiTheme="minorHAnsi" w:hAnsiTheme="minorHAnsi" w:cs="Menlo"/>
          <w:szCs w:val="18"/>
          <w:lang w:val="en-US" w:bidi="ar-SA"/>
        </w:rPr>
        <w:t>malloc</w:t>
      </w:r>
      <w:proofErr w:type="spellEnd"/>
      <w:r>
        <w:rPr>
          <w:rFonts w:asciiTheme="minorHAnsi" w:hAnsiTheme="minorHAnsi" w:cs="Menlo"/>
          <w:szCs w:val="18"/>
          <w:lang w:val="en-US" w:bidi="ar-SA"/>
        </w:rPr>
        <w:t>(</w:t>
      </w:r>
      <w:proofErr w:type="spellStart"/>
      <w:r>
        <w:rPr>
          <w:rFonts w:asciiTheme="minorHAnsi" w:hAnsiTheme="minorHAnsi" w:cs="Menlo"/>
          <w:szCs w:val="18"/>
          <w:lang w:val="en-US" w:bidi="ar-SA"/>
        </w:rPr>
        <w:t>buffer_size</w:t>
      </w:r>
      <w:proofErr w:type="spellEnd"/>
      <w:r>
        <w:rPr>
          <w:rFonts w:asciiTheme="minorHAnsi" w:hAnsiTheme="minorHAnsi" w:cs="Menlo"/>
          <w:szCs w:val="18"/>
          <w:lang w:val="en-US" w:bidi="ar-SA"/>
        </w:rPr>
        <w:t>);</w:t>
      </w:r>
    </w:p>
    <w:p w14:paraId="403484C5" w14:textId="77777777" w:rsidR="00596E47" w:rsidRDefault="00596E47" w:rsidP="00596E47">
      <w:pPr>
        <w:spacing w:after="0"/>
        <w:ind w:left="720"/>
        <w:rPr>
          <w:rFonts w:asciiTheme="minorHAnsi" w:hAnsiTheme="minorHAnsi" w:cs="Menlo"/>
          <w:szCs w:val="18"/>
          <w:lang w:val="en-US" w:bidi="ar-SA"/>
        </w:rPr>
      </w:pPr>
    </w:p>
    <w:p w14:paraId="39D658F3" w14:textId="77777777" w:rsidR="00596E47" w:rsidRDefault="00596E47" w:rsidP="00596E47">
      <w:pPr>
        <w:spacing w:after="0"/>
        <w:ind w:left="720"/>
        <w:rPr>
          <w:rFonts w:asciiTheme="minorHAnsi" w:hAnsiTheme="minorHAnsi" w:cs="Menlo"/>
          <w:szCs w:val="18"/>
          <w:lang w:val="en-US" w:bidi="ar-SA"/>
        </w:rPr>
      </w:pPr>
      <w:proofErr w:type="spellStart"/>
      <w:r w:rsidRPr="007F5721">
        <w:rPr>
          <w:rFonts w:asciiTheme="minorHAnsi" w:hAnsiTheme="minorHAnsi" w:cs="Menlo"/>
          <w:b/>
          <w:szCs w:val="18"/>
          <w:lang w:val="en-US" w:bidi="ar-SA"/>
        </w:rPr>
        <w:t>sai_tam_telemetry_get_</w:t>
      </w:r>
      <w:proofErr w:type="gramStart"/>
      <w:r w:rsidRPr="007F5721">
        <w:rPr>
          <w:rFonts w:asciiTheme="minorHAnsi" w:hAnsiTheme="minorHAnsi" w:cs="Menlo"/>
          <w:b/>
          <w:szCs w:val="18"/>
          <w:lang w:val="en-US" w:bidi="ar-SA"/>
        </w:rPr>
        <w:t>data</w:t>
      </w:r>
      <w:proofErr w:type="spellEnd"/>
      <w:r w:rsidRPr="00596E47">
        <w:rPr>
          <w:rFonts w:asciiTheme="minorHAnsi" w:hAnsiTheme="minorHAnsi" w:cs="Menlo"/>
          <w:szCs w:val="18"/>
          <w:lang w:val="en-US" w:bidi="ar-SA"/>
        </w:rPr>
        <w:t>(</w:t>
      </w:r>
      <w:proofErr w:type="gramEnd"/>
    </w:p>
    <w:p w14:paraId="6F1F44E1" w14:textId="77777777"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switch_id</w:t>
      </w:r>
      <w:proofErr w:type="spellEnd"/>
      <w:r w:rsidRPr="00596E47">
        <w:rPr>
          <w:rFonts w:asciiTheme="minorHAnsi" w:hAnsiTheme="minorHAnsi" w:cs="Menlo"/>
          <w:szCs w:val="18"/>
          <w:lang w:val="en-US" w:bidi="ar-SA"/>
        </w:rPr>
        <w:t>,</w:t>
      </w:r>
    </w:p>
    <w:p w14:paraId="1DA26D71" w14:textId="77777777"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sidRPr="00596E47">
        <w:rPr>
          <w:rFonts w:asciiTheme="minorHAnsi" w:hAnsiTheme="minorHAnsi" w:cs="Menlo"/>
          <w:szCs w:val="18"/>
          <w:lang w:val="en-US" w:bidi="ar-SA"/>
        </w:rPr>
        <w:t>,</w:t>
      </w:r>
    </w:p>
    <w:p w14:paraId="7B4D4BB5" w14:textId="77777777"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attr_list</w:t>
      </w:r>
      <w:proofErr w:type="spellEnd"/>
      <w:r w:rsidRPr="00596E47">
        <w:rPr>
          <w:rFonts w:asciiTheme="minorHAnsi" w:hAnsiTheme="minorHAnsi" w:cs="Menlo"/>
          <w:szCs w:val="18"/>
          <w:lang w:val="en-US" w:bidi="ar-SA"/>
        </w:rPr>
        <w:t>,</w:t>
      </w:r>
    </w:p>
    <w:p w14:paraId="5F5E5FC7" w14:textId="77777777"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buffer_size</w:t>
      </w:r>
      <w:proofErr w:type="spellEnd"/>
      <w:r w:rsidRPr="00596E47">
        <w:rPr>
          <w:rFonts w:asciiTheme="minorHAnsi" w:hAnsiTheme="minorHAnsi" w:cs="Menlo"/>
          <w:szCs w:val="18"/>
          <w:lang w:val="en-US" w:bidi="ar-SA"/>
        </w:rPr>
        <w:t>,</w:t>
      </w:r>
    </w:p>
    <w:p w14:paraId="428D4D67" w14:textId="77777777" w:rsidR="007354CD" w:rsidRDefault="00596E47" w:rsidP="007354CD">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buffer)</w:t>
      </w:r>
      <w:r w:rsidR="007354CD">
        <w:rPr>
          <w:rFonts w:asciiTheme="minorHAnsi" w:hAnsiTheme="minorHAnsi" w:cs="Menlo"/>
          <w:szCs w:val="18"/>
          <w:lang w:val="en-US" w:bidi="ar-SA"/>
        </w:rPr>
        <w:t>;</w:t>
      </w:r>
    </w:p>
    <w:p w14:paraId="41DF48C7" w14:textId="77777777" w:rsidR="007354CD" w:rsidRDefault="007354CD" w:rsidP="007354CD">
      <w:pPr>
        <w:spacing w:after="0"/>
        <w:ind w:left="1440"/>
        <w:rPr>
          <w:rFonts w:asciiTheme="minorHAnsi" w:hAnsiTheme="minorHAnsi" w:cs="Menlo"/>
          <w:szCs w:val="18"/>
          <w:lang w:val="en-US" w:bidi="ar-SA"/>
        </w:rPr>
      </w:pPr>
    </w:p>
    <w:p w14:paraId="2DF7C466" w14:textId="77777777" w:rsidR="007354CD" w:rsidRDefault="007354CD" w:rsidP="007354CD">
      <w:pPr>
        <w:spacing w:after="0"/>
        <w:ind w:left="1440"/>
        <w:rPr>
          <w:rFonts w:asciiTheme="minorHAnsi" w:hAnsiTheme="minorHAnsi" w:cs="Menlo"/>
          <w:szCs w:val="18"/>
          <w:lang w:val="en-US" w:bidi="ar-SA"/>
        </w:rPr>
      </w:pPr>
    </w:p>
    <w:p w14:paraId="1536492F" w14:textId="77777777" w:rsidR="007354CD" w:rsidRPr="007354CD" w:rsidRDefault="007354CD" w:rsidP="007354CD">
      <w:pPr>
        <w:spacing w:after="0"/>
        <w:rPr>
          <w:rFonts w:asciiTheme="minorHAnsi" w:hAnsiTheme="minorHAnsi" w:cs="Menlo"/>
          <w:szCs w:val="18"/>
          <w:lang w:val="en-US" w:bidi="ar-SA"/>
        </w:rPr>
      </w:pPr>
    </w:p>
    <w:p w14:paraId="5EA25887" w14:textId="77777777" w:rsidR="007354CD" w:rsidRDefault="007354CD" w:rsidP="007354CD">
      <w:pPr>
        <w:pStyle w:val="Heading1"/>
        <w:numPr>
          <w:ilvl w:val="0"/>
          <w:numId w:val="3"/>
        </w:numPr>
        <w:ind w:hanging="432"/>
      </w:pPr>
      <w:bookmarkStart w:id="712" w:name="_Toc528317649"/>
      <w:r>
        <w:t>Roadmap</w:t>
      </w:r>
      <w:bookmarkEnd w:id="712"/>
    </w:p>
    <w:p w14:paraId="152B25B0" w14:textId="77777777" w:rsidR="007354CD" w:rsidRPr="00B760BB" w:rsidRDefault="007354CD" w:rsidP="007354CD">
      <w:pPr>
        <w:spacing w:after="0"/>
        <w:rPr>
          <w:rFonts w:asciiTheme="minorHAnsi" w:hAnsiTheme="minorHAnsi" w:cstheme="minorHAnsi"/>
          <w:szCs w:val="18"/>
        </w:rPr>
      </w:pPr>
      <w:r w:rsidRPr="00B760BB">
        <w:rPr>
          <w:rFonts w:asciiTheme="minorHAnsi" w:hAnsiTheme="minorHAnsi" w:cstheme="minorHAnsi"/>
          <w:szCs w:val="18"/>
        </w:rPr>
        <w:t>PR 874 brings in following data objects</w:t>
      </w:r>
      <w:r>
        <w:rPr>
          <w:rFonts w:asciiTheme="minorHAnsi" w:hAnsiTheme="minorHAnsi" w:cstheme="minorHAnsi"/>
          <w:szCs w:val="18"/>
        </w:rPr>
        <w:t xml:space="preserve"> and bind points</w:t>
      </w:r>
    </w:p>
    <w:p w14:paraId="335180F8" w14:textId="77777777" w:rsidR="007354CD" w:rsidRPr="00B760BB"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lastRenderedPageBreak/>
        <w:t>Port Stats</w:t>
      </w:r>
      <w:r>
        <w:rPr>
          <w:rFonts w:asciiTheme="minorHAnsi" w:hAnsiTheme="minorHAnsi" w:cstheme="minorHAnsi"/>
          <w:sz w:val="18"/>
          <w:szCs w:val="18"/>
          <w:lang w:val="en-IN" w:eastAsia="en-IN" w:bidi="te-IN"/>
        </w:rPr>
        <w:t xml:space="preserve"> on switch/port</w:t>
      </w:r>
    </w:p>
    <w:p w14:paraId="58CD6E21" w14:textId="77777777" w:rsidR="007354CD" w:rsidRPr="00B760BB"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Queue Stats</w:t>
      </w:r>
      <w:r>
        <w:rPr>
          <w:rFonts w:asciiTheme="minorHAnsi" w:hAnsiTheme="minorHAnsi" w:cstheme="minorHAnsi"/>
          <w:sz w:val="18"/>
          <w:szCs w:val="18"/>
          <w:lang w:val="en-IN" w:eastAsia="en-IN" w:bidi="te-IN"/>
        </w:rPr>
        <w:t xml:space="preserve"> on port/queue</w:t>
      </w:r>
    </w:p>
    <w:p w14:paraId="5C06BF21" w14:textId="77777777" w:rsidR="007354CD"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Buffer Stats</w:t>
      </w:r>
      <w:r>
        <w:rPr>
          <w:rFonts w:asciiTheme="minorHAnsi" w:hAnsiTheme="minorHAnsi" w:cstheme="minorHAnsi"/>
          <w:sz w:val="18"/>
          <w:szCs w:val="18"/>
          <w:lang w:val="en-IN" w:eastAsia="en-IN" w:bidi="te-IN"/>
        </w:rPr>
        <w:t xml:space="preserve"> on switch </w:t>
      </w:r>
    </w:p>
    <w:p w14:paraId="09DF3859" w14:textId="77777777" w:rsidR="00572559" w:rsidRDefault="00572559"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Pr>
          <w:rFonts w:asciiTheme="minorHAnsi" w:hAnsiTheme="minorHAnsi" w:cstheme="minorHAnsi"/>
          <w:sz w:val="18"/>
          <w:szCs w:val="18"/>
          <w:lang w:val="en-IN" w:eastAsia="en-IN" w:bidi="te-IN"/>
        </w:rPr>
        <w:t>Flow Definition</w:t>
      </w:r>
    </w:p>
    <w:p w14:paraId="53815C43" w14:textId="77777777" w:rsidR="00572559" w:rsidRPr="00B760BB" w:rsidRDefault="00572559"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Pr>
          <w:rFonts w:asciiTheme="minorHAnsi" w:hAnsiTheme="minorHAnsi" w:cstheme="minorHAnsi"/>
          <w:sz w:val="18"/>
          <w:szCs w:val="18"/>
          <w:lang w:val="en-IN" w:eastAsia="en-IN" w:bidi="te-IN"/>
        </w:rPr>
        <w:t>INT Support for flows</w:t>
      </w:r>
    </w:p>
    <w:p w14:paraId="24BD5D71" w14:textId="77777777" w:rsidR="007354CD" w:rsidRDefault="007354CD" w:rsidP="007354CD">
      <w:pPr>
        <w:pStyle w:val="NormalWeb"/>
        <w:spacing w:before="0" w:beforeAutospacing="0" w:after="0" w:afterAutospacing="0"/>
        <w:rPr>
          <w:rFonts w:asciiTheme="minorHAnsi" w:hAnsiTheme="minorHAnsi" w:cstheme="minorHAnsi"/>
          <w:sz w:val="18"/>
          <w:szCs w:val="18"/>
          <w:lang w:val="en-IN" w:eastAsia="en-IN" w:bidi="te-IN"/>
        </w:rPr>
      </w:pPr>
    </w:p>
    <w:p w14:paraId="0FB68F7F" w14:textId="77777777" w:rsidR="007354CD" w:rsidRDefault="007354CD" w:rsidP="007354CD">
      <w:pPr>
        <w:pStyle w:val="Heading2"/>
        <w:ind w:left="0" w:firstLine="0"/>
      </w:pPr>
    </w:p>
    <w:p w14:paraId="69ABADA3" w14:textId="77777777" w:rsidR="00596E47" w:rsidRPr="00596E47" w:rsidRDefault="00596E47" w:rsidP="00596E47">
      <w:pPr>
        <w:pStyle w:val="NormalWeb"/>
        <w:rPr>
          <w:lang w:val="en-IN" w:eastAsia="en-IN" w:bidi="te-IN"/>
        </w:rPr>
      </w:pPr>
    </w:p>
    <w:p w14:paraId="7A313063" w14:textId="77777777" w:rsidR="000730D5" w:rsidRPr="005B4510" w:rsidRDefault="000730D5" w:rsidP="005B45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1120"/>
        <w:rPr>
          <w:rFonts w:asciiTheme="minorHAnsi" w:hAnsiTheme="minorHAnsi" w:cs="Menlo"/>
          <w:szCs w:val="18"/>
          <w:lang w:val="en-US" w:bidi="ar-SA"/>
        </w:rPr>
      </w:pPr>
    </w:p>
    <w:sectPr w:rsidR="000730D5" w:rsidRPr="005B4510">
      <w:type w:val="continuous"/>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Mickey  Spiegel" w:date="2019-05-01T17:03:00Z" w:initials="MS">
    <w:p w14:paraId="0489430C" w14:textId="602EDDE9" w:rsidR="00E2547A" w:rsidRDefault="00E2547A">
      <w:pPr>
        <w:pStyle w:val="CommentText"/>
      </w:pPr>
      <w:r>
        <w:rPr>
          <w:rStyle w:val="CommentReference"/>
        </w:rPr>
        <w:annotationRef/>
      </w:r>
      <w:r>
        <w:t>Broadcom proprietary and confidential? Please remove the company specific text and logos …</w:t>
      </w:r>
    </w:p>
  </w:comment>
  <w:comment w:id="86" w:author="Mickey  Spiegel" w:date="2019-05-01T15:39:00Z" w:initials="MS">
    <w:p w14:paraId="428F7A25" w14:textId="00D20A95" w:rsidR="00E2547A" w:rsidRDefault="00E2547A">
      <w:pPr>
        <w:pStyle w:val="CommentText"/>
      </w:pPr>
      <w:r>
        <w:rPr>
          <w:rStyle w:val="CommentReference"/>
        </w:rPr>
        <w:annotationRef/>
      </w:r>
      <w:r>
        <w:t xml:space="preserve">This attribute does not exist in the current </w:t>
      </w:r>
      <w:proofErr w:type="spellStart"/>
      <w:r>
        <w:t>saitam.h</w:t>
      </w:r>
      <w:proofErr w:type="spellEnd"/>
    </w:p>
  </w:comment>
  <w:comment w:id="94" w:author="Mickey  Spiegel" w:date="2019-05-01T15:43:00Z" w:initials="MS">
    <w:p w14:paraId="14ECB60C" w14:textId="102ADBEE" w:rsidR="00E2547A" w:rsidRDefault="00E2547A">
      <w:pPr>
        <w:pStyle w:val="CommentText"/>
      </w:pPr>
      <w:r>
        <w:rPr>
          <w:rStyle w:val="CommentReference"/>
        </w:rPr>
        <w:annotationRef/>
      </w:r>
      <w:r>
        <w:t xml:space="preserve">The event threshold used units of nanoseconds. Where did the units of </w:t>
      </w:r>
      <w:proofErr w:type="spellStart"/>
      <w:r>
        <w:t>usecs</w:t>
      </w:r>
      <w:proofErr w:type="spellEnd"/>
      <w:r>
        <w:t xml:space="preserve"> come from?</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89430C" w15:done="0"/>
  <w15:commentEx w15:paraId="428F7A25" w15:done="0"/>
  <w15:commentEx w15:paraId="14ECB60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D2C1DC" w14:textId="77777777" w:rsidR="009B214D" w:rsidRDefault="009B214D">
      <w:pPr>
        <w:spacing w:after="0"/>
      </w:pPr>
      <w:r>
        <w:separator/>
      </w:r>
    </w:p>
  </w:endnote>
  <w:endnote w:type="continuationSeparator" w:id="0">
    <w:p w14:paraId="68F10A57" w14:textId="77777777" w:rsidR="009B214D" w:rsidRDefault="009B214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Gautami">
    <w:panose1 w:val="020B0502040204020203"/>
    <w:charset w:val="00"/>
    <w:family w:val="auto"/>
    <w:pitch w:val="variable"/>
    <w:sig w:usb0="002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Georgia">
    <w:panose1 w:val="02040502050405020303"/>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Malgun Gothic">
    <w:panose1 w:val="020B0503020000020004"/>
    <w:charset w:val="81"/>
    <w:family w:val="auto"/>
    <w:pitch w:val="variable"/>
    <w:sig w:usb0="9000002F" w:usb1="29D77CFB" w:usb2="00000012" w:usb3="00000000" w:csb0="00080001"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8E140C" w14:textId="77777777" w:rsidR="00E2547A" w:rsidRDefault="00E2547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C3F38C" w14:textId="77777777" w:rsidR="00E2547A" w:rsidRDefault="00E2547A">
    <w:pPr>
      <w:tabs>
        <w:tab w:val="center" w:pos="4680"/>
        <w:tab w:val="right" w:pos="9360"/>
      </w:tabs>
      <w:spacing w:after="0"/>
    </w:pPr>
  </w:p>
  <w:p w14:paraId="7762F9FA" w14:textId="77777777" w:rsidR="00E2547A" w:rsidRDefault="00E2547A">
    <w:pPr>
      <w:tabs>
        <w:tab w:val="center" w:pos="4680"/>
        <w:tab w:val="right" w:pos="9360"/>
      </w:tabs>
      <w:spacing w:after="7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85CC9" w14:textId="77777777" w:rsidR="00E2547A" w:rsidRDefault="00E2547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72AB2B" w14:textId="77777777" w:rsidR="009B214D" w:rsidRDefault="009B214D">
      <w:pPr>
        <w:spacing w:after="0"/>
      </w:pPr>
      <w:r>
        <w:separator/>
      </w:r>
    </w:p>
  </w:footnote>
  <w:footnote w:type="continuationSeparator" w:id="0">
    <w:p w14:paraId="4C500298" w14:textId="77777777" w:rsidR="009B214D" w:rsidRDefault="009B214D">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177AD6" w14:textId="77777777" w:rsidR="00E2547A" w:rsidRDefault="00E2547A">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54081" w14:textId="77777777" w:rsidR="00E2547A" w:rsidRDefault="00E2547A">
    <w:pPr>
      <w:tabs>
        <w:tab w:val="center" w:pos="4680"/>
        <w:tab w:val="right" w:pos="9360"/>
      </w:tabs>
      <w:spacing w:before="720" w:after="0"/>
      <w:jc w:val="center"/>
    </w:pPr>
  </w:p>
  <w:p w14:paraId="41A8718D" w14:textId="77777777" w:rsidR="00E2547A" w:rsidRDefault="00E2547A">
    <w:pPr>
      <w:tabs>
        <w:tab w:val="center" w:pos="4680"/>
        <w:tab w:val="right" w:pos="9360"/>
      </w:tabs>
      <w:spacing w:after="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DF509F" w14:textId="77777777" w:rsidR="00E2547A" w:rsidRDefault="00E2547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D50A6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46240D"/>
    <w:multiLevelType w:val="multilevel"/>
    <w:tmpl w:val="9CEEC290"/>
    <w:lvl w:ilvl="0">
      <w:start w:val="8"/>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nsid w:val="174B3F2C"/>
    <w:multiLevelType w:val="hybridMultilevel"/>
    <w:tmpl w:val="3B1CF872"/>
    <w:lvl w:ilvl="0" w:tplc="E6D8A58C">
      <w:start w:val="1"/>
      <w:numFmt w:val="decimal"/>
      <w:lvlText w:val="%1."/>
      <w:lvlJc w:val="left"/>
      <w:pPr>
        <w:ind w:left="720" w:hanging="360"/>
      </w:pPr>
      <w:rPr>
        <w:rFonts w:asciiTheme="minorHAnsi" w:hAnsiTheme="minorHAnsi" w:cstheme="minorHAnsi" w:hint="default"/>
        <w:sz w:val="16"/>
        <w:szCs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2B3E1E"/>
    <w:multiLevelType w:val="multilevel"/>
    <w:tmpl w:val="7E0856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1DC370CE"/>
    <w:multiLevelType w:val="hybridMultilevel"/>
    <w:tmpl w:val="79E25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80182E"/>
    <w:multiLevelType w:val="hybridMultilevel"/>
    <w:tmpl w:val="AD5086AA"/>
    <w:lvl w:ilvl="0" w:tplc="C58AF29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7C453A"/>
    <w:multiLevelType w:val="hybridMultilevel"/>
    <w:tmpl w:val="53DA2210"/>
    <w:lvl w:ilvl="0" w:tplc="B61CF722">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35293139"/>
    <w:multiLevelType w:val="hybridMultilevel"/>
    <w:tmpl w:val="B4B07226"/>
    <w:lvl w:ilvl="0" w:tplc="5B16EEEE">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0B54C0"/>
    <w:multiLevelType w:val="hybridMultilevel"/>
    <w:tmpl w:val="2E0CF4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F05554D"/>
    <w:multiLevelType w:val="hybridMultilevel"/>
    <w:tmpl w:val="0B4237C4"/>
    <w:lvl w:ilvl="0" w:tplc="2584AD62">
      <w:start w:val="5"/>
      <w:numFmt w:val="bullet"/>
      <w:lvlText w:val=""/>
      <w:lvlJc w:val="left"/>
      <w:pPr>
        <w:ind w:left="1185" w:hanging="360"/>
      </w:pPr>
      <w:rPr>
        <w:rFonts w:ascii="Symbol" w:eastAsia="Calibri" w:hAnsi="Symbol" w:cs="Consolas" w:hint="default"/>
        <w:color w:val="008000"/>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10">
    <w:nsid w:val="4450744C"/>
    <w:multiLevelType w:val="hybridMultilevel"/>
    <w:tmpl w:val="D3502CCA"/>
    <w:lvl w:ilvl="0" w:tplc="8F4CC71A">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1">
    <w:nsid w:val="4787535D"/>
    <w:multiLevelType w:val="hybridMultilevel"/>
    <w:tmpl w:val="406E4B7C"/>
    <w:lvl w:ilvl="0" w:tplc="31528FE2">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2">
    <w:nsid w:val="480A6BE5"/>
    <w:multiLevelType w:val="hybridMultilevel"/>
    <w:tmpl w:val="53FC4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8131F3C"/>
    <w:multiLevelType w:val="multilevel"/>
    <w:tmpl w:val="0464BB38"/>
    <w:lvl w:ilvl="0">
      <w:start w:val="1"/>
      <w:numFmt w:val="decimal"/>
      <w:lvlText w:val="%1"/>
      <w:lvlJc w:val="left"/>
      <w:pPr>
        <w:ind w:left="432" w:firstLine="0"/>
      </w:pPr>
    </w:lvl>
    <w:lvl w:ilvl="1">
      <w:start w:val="1"/>
      <w:numFmt w:val="decimal"/>
      <w:lvlText w:val="%1.%2"/>
      <w:lvlJc w:val="left"/>
      <w:pPr>
        <w:ind w:left="576" w:firstLine="0"/>
      </w:pPr>
    </w:lvl>
    <w:lvl w:ilvl="2">
      <w:start w:val="1"/>
      <w:numFmt w:val="decimal"/>
      <w:lvlText w:val="%1.%2.%3"/>
      <w:lvlJc w:val="left"/>
      <w:pPr>
        <w:ind w:left="720" w:firstLine="0"/>
      </w:p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4">
    <w:nsid w:val="6C1F423B"/>
    <w:multiLevelType w:val="multilevel"/>
    <w:tmpl w:val="46DE2FBE"/>
    <w:lvl w:ilvl="0">
      <w:start w:val="7"/>
      <w:numFmt w:val="decimal"/>
      <w:lvlText w:val="%1."/>
      <w:lvlJc w:val="left"/>
      <w:pPr>
        <w:ind w:left="400" w:hanging="400"/>
      </w:pPr>
      <w:rPr>
        <w:rFonts w:hint="default"/>
      </w:rPr>
    </w:lvl>
    <w:lvl w:ilvl="1">
      <w:start w:val="1"/>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5">
    <w:nsid w:val="760E47AE"/>
    <w:multiLevelType w:val="hybridMultilevel"/>
    <w:tmpl w:val="E99A3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D5E46C6"/>
    <w:multiLevelType w:val="multilevel"/>
    <w:tmpl w:val="C076E5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3"/>
  </w:num>
  <w:num w:numId="2">
    <w:abstractNumId w:val="16"/>
  </w:num>
  <w:num w:numId="3">
    <w:abstractNumId w:val="13"/>
  </w:num>
  <w:num w:numId="4">
    <w:abstractNumId w:val="6"/>
  </w:num>
  <w:num w:numId="5">
    <w:abstractNumId w:val="11"/>
  </w:num>
  <w:num w:numId="6">
    <w:abstractNumId w:val="10"/>
  </w:num>
  <w:num w:numId="7">
    <w:abstractNumId w:val="9"/>
  </w:num>
  <w:num w:numId="8">
    <w:abstractNumId w:val="5"/>
  </w:num>
  <w:num w:numId="9">
    <w:abstractNumId w:val="8"/>
  </w:num>
  <w:num w:numId="10">
    <w:abstractNumId w:val="4"/>
  </w:num>
  <w:num w:numId="11">
    <w:abstractNumId w:val="7"/>
  </w:num>
  <w:num w:numId="12">
    <w:abstractNumId w:val="14"/>
  </w:num>
  <w:num w:numId="13">
    <w:abstractNumId w:val="1"/>
  </w:num>
  <w:num w:numId="14">
    <w:abstractNumId w:val="15"/>
  </w:num>
  <w:num w:numId="15">
    <w:abstractNumId w:val="2"/>
  </w:num>
  <w:num w:numId="16">
    <w:abstractNumId w:val="12"/>
  </w:num>
  <w:num w:numId="17">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key  Spiegel">
    <w15:presenceInfo w15:providerId="None" w15:userId="Mickey  Spieg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58"/>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0093"/>
    <w:rsid w:val="00013887"/>
    <w:rsid w:val="0002149E"/>
    <w:rsid w:val="000230B3"/>
    <w:rsid w:val="00023500"/>
    <w:rsid w:val="00027E4D"/>
    <w:rsid w:val="00031E8C"/>
    <w:rsid w:val="00033A86"/>
    <w:rsid w:val="000424DE"/>
    <w:rsid w:val="00045FC0"/>
    <w:rsid w:val="00057137"/>
    <w:rsid w:val="00057E9E"/>
    <w:rsid w:val="000730D5"/>
    <w:rsid w:val="00073CCA"/>
    <w:rsid w:val="0008675C"/>
    <w:rsid w:val="000A27C8"/>
    <w:rsid w:val="000A7CBB"/>
    <w:rsid w:val="000D2879"/>
    <w:rsid w:val="000E176A"/>
    <w:rsid w:val="000F36EB"/>
    <w:rsid w:val="000F6453"/>
    <w:rsid w:val="00107402"/>
    <w:rsid w:val="001249A0"/>
    <w:rsid w:val="00125C81"/>
    <w:rsid w:val="00126001"/>
    <w:rsid w:val="00141802"/>
    <w:rsid w:val="0016413B"/>
    <w:rsid w:val="00186A79"/>
    <w:rsid w:val="001950F3"/>
    <w:rsid w:val="001A0B5A"/>
    <w:rsid w:val="001A0FC4"/>
    <w:rsid w:val="001A4907"/>
    <w:rsid w:val="001A7A1A"/>
    <w:rsid w:val="001B72A5"/>
    <w:rsid w:val="001C56D0"/>
    <w:rsid w:val="001C5A81"/>
    <w:rsid w:val="001D28E2"/>
    <w:rsid w:val="001D2D12"/>
    <w:rsid w:val="001E1371"/>
    <w:rsid w:val="001E3DCA"/>
    <w:rsid w:val="001E6184"/>
    <w:rsid w:val="001F11D7"/>
    <w:rsid w:val="001F32CF"/>
    <w:rsid w:val="001F7CCE"/>
    <w:rsid w:val="00224A19"/>
    <w:rsid w:val="00227923"/>
    <w:rsid w:val="002320C9"/>
    <w:rsid w:val="00232C0B"/>
    <w:rsid w:val="00247ACA"/>
    <w:rsid w:val="00252796"/>
    <w:rsid w:val="0026257A"/>
    <w:rsid w:val="00287DD7"/>
    <w:rsid w:val="00290AA8"/>
    <w:rsid w:val="00294356"/>
    <w:rsid w:val="00294FA0"/>
    <w:rsid w:val="002A27A5"/>
    <w:rsid w:val="002B0093"/>
    <w:rsid w:val="002B2AC8"/>
    <w:rsid w:val="002C5F7B"/>
    <w:rsid w:val="002C7DAA"/>
    <w:rsid w:val="002F1C01"/>
    <w:rsid w:val="003164DD"/>
    <w:rsid w:val="00320660"/>
    <w:rsid w:val="003212B6"/>
    <w:rsid w:val="00327D60"/>
    <w:rsid w:val="003366CB"/>
    <w:rsid w:val="00341661"/>
    <w:rsid w:val="00347E1C"/>
    <w:rsid w:val="003656E8"/>
    <w:rsid w:val="00367423"/>
    <w:rsid w:val="00373005"/>
    <w:rsid w:val="0038208B"/>
    <w:rsid w:val="00385031"/>
    <w:rsid w:val="003873BB"/>
    <w:rsid w:val="003957F7"/>
    <w:rsid w:val="003A7AB1"/>
    <w:rsid w:val="003A7DDB"/>
    <w:rsid w:val="003A7E07"/>
    <w:rsid w:val="003B5D98"/>
    <w:rsid w:val="003D57F4"/>
    <w:rsid w:val="003E0694"/>
    <w:rsid w:val="003E1B60"/>
    <w:rsid w:val="003E473C"/>
    <w:rsid w:val="003F2C20"/>
    <w:rsid w:val="004063EE"/>
    <w:rsid w:val="00430DCE"/>
    <w:rsid w:val="00433AA4"/>
    <w:rsid w:val="004365E6"/>
    <w:rsid w:val="00451429"/>
    <w:rsid w:val="00454C80"/>
    <w:rsid w:val="00465E40"/>
    <w:rsid w:val="00466131"/>
    <w:rsid w:val="00487C62"/>
    <w:rsid w:val="004A3EE1"/>
    <w:rsid w:val="004B1CB1"/>
    <w:rsid w:val="004B2DDA"/>
    <w:rsid w:val="004C3FC5"/>
    <w:rsid w:val="004C4A56"/>
    <w:rsid w:val="004C4B42"/>
    <w:rsid w:val="004C766C"/>
    <w:rsid w:val="004D078D"/>
    <w:rsid w:val="004F275F"/>
    <w:rsid w:val="00501CDB"/>
    <w:rsid w:val="005219EB"/>
    <w:rsid w:val="005227BC"/>
    <w:rsid w:val="00533D90"/>
    <w:rsid w:val="00556E2E"/>
    <w:rsid w:val="005650E0"/>
    <w:rsid w:val="00572559"/>
    <w:rsid w:val="00587348"/>
    <w:rsid w:val="00587943"/>
    <w:rsid w:val="0059420C"/>
    <w:rsid w:val="00596E47"/>
    <w:rsid w:val="005A146F"/>
    <w:rsid w:val="005B4510"/>
    <w:rsid w:val="005E2A3E"/>
    <w:rsid w:val="005E2E7F"/>
    <w:rsid w:val="005E752F"/>
    <w:rsid w:val="005F3A47"/>
    <w:rsid w:val="00622C3E"/>
    <w:rsid w:val="00626058"/>
    <w:rsid w:val="00651A2C"/>
    <w:rsid w:val="006559B3"/>
    <w:rsid w:val="006564C0"/>
    <w:rsid w:val="0066328D"/>
    <w:rsid w:val="006656BF"/>
    <w:rsid w:val="0068019E"/>
    <w:rsid w:val="0068437B"/>
    <w:rsid w:val="006B2E39"/>
    <w:rsid w:val="006B3B80"/>
    <w:rsid w:val="006C4AF3"/>
    <w:rsid w:val="006D41C5"/>
    <w:rsid w:val="006E7A9D"/>
    <w:rsid w:val="006F0E10"/>
    <w:rsid w:val="00715115"/>
    <w:rsid w:val="00733A26"/>
    <w:rsid w:val="007354CD"/>
    <w:rsid w:val="00753777"/>
    <w:rsid w:val="007646B4"/>
    <w:rsid w:val="007846FD"/>
    <w:rsid w:val="00791A8F"/>
    <w:rsid w:val="00792D78"/>
    <w:rsid w:val="00793D6D"/>
    <w:rsid w:val="007A32CC"/>
    <w:rsid w:val="007A4CA1"/>
    <w:rsid w:val="007B0DF2"/>
    <w:rsid w:val="007B7EEF"/>
    <w:rsid w:val="007D04AC"/>
    <w:rsid w:val="007D6EFA"/>
    <w:rsid w:val="007E125E"/>
    <w:rsid w:val="007E3044"/>
    <w:rsid w:val="007F5721"/>
    <w:rsid w:val="00800CA3"/>
    <w:rsid w:val="008017E4"/>
    <w:rsid w:val="00813B0B"/>
    <w:rsid w:val="00827D0B"/>
    <w:rsid w:val="00834719"/>
    <w:rsid w:val="00864219"/>
    <w:rsid w:val="00887EEB"/>
    <w:rsid w:val="008A4EF5"/>
    <w:rsid w:val="008B00C7"/>
    <w:rsid w:val="008C1982"/>
    <w:rsid w:val="008F3EE4"/>
    <w:rsid w:val="008F73EA"/>
    <w:rsid w:val="00921C6E"/>
    <w:rsid w:val="00960A0F"/>
    <w:rsid w:val="009620D1"/>
    <w:rsid w:val="00966A4C"/>
    <w:rsid w:val="0097262F"/>
    <w:rsid w:val="00975987"/>
    <w:rsid w:val="00991E5D"/>
    <w:rsid w:val="00994086"/>
    <w:rsid w:val="00995CA3"/>
    <w:rsid w:val="00995E74"/>
    <w:rsid w:val="00996E9E"/>
    <w:rsid w:val="009B214D"/>
    <w:rsid w:val="009B3CBC"/>
    <w:rsid w:val="009B5B13"/>
    <w:rsid w:val="009B7F50"/>
    <w:rsid w:val="009D077D"/>
    <w:rsid w:val="009D2773"/>
    <w:rsid w:val="009E00D8"/>
    <w:rsid w:val="009E442D"/>
    <w:rsid w:val="009F0E26"/>
    <w:rsid w:val="009F4AA7"/>
    <w:rsid w:val="00A33503"/>
    <w:rsid w:val="00A52126"/>
    <w:rsid w:val="00A703BB"/>
    <w:rsid w:val="00A74034"/>
    <w:rsid w:val="00A81695"/>
    <w:rsid w:val="00A81F1C"/>
    <w:rsid w:val="00A82CF2"/>
    <w:rsid w:val="00AB3EC4"/>
    <w:rsid w:val="00AC31ED"/>
    <w:rsid w:val="00AE3359"/>
    <w:rsid w:val="00AF60E3"/>
    <w:rsid w:val="00B127A5"/>
    <w:rsid w:val="00B27710"/>
    <w:rsid w:val="00B309FA"/>
    <w:rsid w:val="00B4576A"/>
    <w:rsid w:val="00B8475C"/>
    <w:rsid w:val="00B92C2A"/>
    <w:rsid w:val="00B973FB"/>
    <w:rsid w:val="00BD20D8"/>
    <w:rsid w:val="00BD5DF7"/>
    <w:rsid w:val="00BE3E76"/>
    <w:rsid w:val="00BE4E02"/>
    <w:rsid w:val="00BF476A"/>
    <w:rsid w:val="00BF5019"/>
    <w:rsid w:val="00C02C89"/>
    <w:rsid w:val="00C06993"/>
    <w:rsid w:val="00C366BA"/>
    <w:rsid w:val="00C43911"/>
    <w:rsid w:val="00C53056"/>
    <w:rsid w:val="00C544D2"/>
    <w:rsid w:val="00C57E82"/>
    <w:rsid w:val="00C746DB"/>
    <w:rsid w:val="00C82A2E"/>
    <w:rsid w:val="00C85B60"/>
    <w:rsid w:val="00C86D5F"/>
    <w:rsid w:val="00C9004B"/>
    <w:rsid w:val="00CA00B8"/>
    <w:rsid w:val="00CA6D0C"/>
    <w:rsid w:val="00CB06A2"/>
    <w:rsid w:val="00CB322B"/>
    <w:rsid w:val="00CB49BF"/>
    <w:rsid w:val="00CE03F5"/>
    <w:rsid w:val="00CE2195"/>
    <w:rsid w:val="00D001C6"/>
    <w:rsid w:val="00D01553"/>
    <w:rsid w:val="00D23E38"/>
    <w:rsid w:val="00D51262"/>
    <w:rsid w:val="00DA1509"/>
    <w:rsid w:val="00DA51CB"/>
    <w:rsid w:val="00DA6E4D"/>
    <w:rsid w:val="00DB4824"/>
    <w:rsid w:val="00DC16A2"/>
    <w:rsid w:val="00DD5770"/>
    <w:rsid w:val="00DE4A74"/>
    <w:rsid w:val="00DF1D2D"/>
    <w:rsid w:val="00DF47EF"/>
    <w:rsid w:val="00E13A60"/>
    <w:rsid w:val="00E14441"/>
    <w:rsid w:val="00E17F3C"/>
    <w:rsid w:val="00E20E8D"/>
    <w:rsid w:val="00E246FD"/>
    <w:rsid w:val="00E24FCE"/>
    <w:rsid w:val="00E2547A"/>
    <w:rsid w:val="00E27C5F"/>
    <w:rsid w:val="00E33C84"/>
    <w:rsid w:val="00E37640"/>
    <w:rsid w:val="00E52794"/>
    <w:rsid w:val="00E609F0"/>
    <w:rsid w:val="00E6365F"/>
    <w:rsid w:val="00E72F67"/>
    <w:rsid w:val="00EA6CFE"/>
    <w:rsid w:val="00EB5EFD"/>
    <w:rsid w:val="00EC3C24"/>
    <w:rsid w:val="00EC5D9B"/>
    <w:rsid w:val="00EE67A6"/>
    <w:rsid w:val="00EF565B"/>
    <w:rsid w:val="00EF61F0"/>
    <w:rsid w:val="00F04C31"/>
    <w:rsid w:val="00F06BFD"/>
    <w:rsid w:val="00F06F1B"/>
    <w:rsid w:val="00F0750E"/>
    <w:rsid w:val="00F24F67"/>
    <w:rsid w:val="00F252C2"/>
    <w:rsid w:val="00F262E7"/>
    <w:rsid w:val="00F479EC"/>
    <w:rsid w:val="00F50459"/>
    <w:rsid w:val="00F518C2"/>
    <w:rsid w:val="00F6451A"/>
    <w:rsid w:val="00F65E1C"/>
    <w:rsid w:val="00F81AFA"/>
    <w:rsid w:val="00F90AAC"/>
    <w:rsid w:val="00FA605E"/>
    <w:rsid w:val="00FB1527"/>
    <w:rsid w:val="00FB1810"/>
    <w:rsid w:val="00FB5E6A"/>
    <w:rsid w:val="00FC6FC3"/>
    <w:rsid w:val="00FD3887"/>
    <w:rsid w:val="00FE05B3"/>
  </w:rsids>
  <m:mathPr>
    <m:mathFont m:val="Cambria Math"/>
    <m:brkBin m:val="before"/>
    <m:brkBinSub m:val="--"/>
    <m:smallFrac m:val="0"/>
    <m:dispDef/>
    <m:lMargin m:val="0"/>
    <m:rMargin m:val="0"/>
    <m:defJc m:val="centerGroup"/>
    <m:wrapIndent m:val="1440"/>
    <m:intLim m:val="subSup"/>
    <m:naryLim m:val="undOvr"/>
  </m:mathPr>
  <w:themeFontLang w:val="en-IN" w:eastAsia="x-none"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97A207"/>
  <w15:docId w15:val="{3FB92F7E-47B0-E143-98FA-06C69F181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IN" w:eastAsia="en-IN" w:bidi="te-IN"/>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next w:val="NormalWeb"/>
    <w:rsid w:val="00596E47"/>
    <w:pPr>
      <w:spacing w:line="240" w:lineRule="auto"/>
    </w:pPr>
    <w:rPr>
      <w:sz w:val="18"/>
    </w:rPr>
  </w:style>
  <w:style w:type="paragraph" w:styleId="Heading1">
    <w:name w:val="heading 1"/>
    <w:basedOn w:val="Normal"/>
    <w:next w:val="Normal"/>
    <w:pPr>
      <w:keepNext/>
      <w:keepLines/>
      <w:spacing w:before="240" w:after="0"/>
      <w:ind w:left="432" w:hanging="432"/>
      <w:outlineLvl w:val="0"/>
    </w:pPr>
    <w:rPr>
      <w:color w:val="2E75B5"/>
      <w:sz w:val="32"/>
      <w:szCs w:val="32"/>
    </w:rPr>
  </w:style>
  <w:style w:type="paragraph" w:styleId="Heading2">
    <w:name w:val="heading 2"/>
    <w:basedOn w:val="Normal"/>
    <w:next w:val="Normal"/>
    <w:pPr>
      <w:keepNext/>
      <w:keepLines/>
      <w:spacing w:before="40" w:after="0"/>
      <w:ind w:left="576" w:hanging="576"/>
      <w:outlineLvl w:val="1"/>
    </w:pPr>
    <w:rPr>
      <w:color w:val="2E75B5"/>
      <w:sz w:val="26"/>
      <w:szCs w:val="26"/>
    </w:rPr>
  </w:style>
  <w:style w:type="paragraph" w:styleId="Heading3">
    <w:name w:val="heading 3"/>
    <w:basedOn w:val="Normal"/>
    <w:next w:val="Normal"/>
    <w:pPr>
      <w:keepNext/>
      <w:keepLines/>
      <w:spacing w:before="40" w:after="0"/>
      <w:ind w:left="720" w:hanging="720"/>
      <w:outlineLvl w:val="2"/>
    </w:pPr>
    <w:rPr>
      <w:color w:val="1E4D78"/>
      <w:sz w:val="24"/>
      <w:szCs w:val="24"/>
    </w:rPr>
  </w:style>
  <w:style w:type="paragraph" w:styleId="Heading4">
    <w:name w:val="heading 4"/>
    <w:basedOn w:val="Normal"/>
    <w:next w:val="Normal"/>
    <w:pPr>
      <w:keepNext/>
      <w:keepLines/>
      <w:spacing w:before="40" w:after="0"/>
      <w:ind w:left="864" w:hanging="864"/>
      <w:outlineLvl w:val="3"/>
    </w:pPr>
    <w:rPr>
      <w:i/>
      <w:color w:val="2E75B5"/>
    </w:rPr>
  </w:style>
  <w:style w:type="paragraph" w:styleId="Heading5">
    <w:name w:val="heading 5"/>
    <w:basedOn w:val="Normal"/>
    <w:next w:val="Normal"/>
    <w:pPr>
      <w:keepNext/>
      <w:keepLines/>
      <w:spacing w:before="40" w:after="0"/>
      <w:ind w:left="1008" w:hanging="1008"/>
      <w:outlineLvl w:val="4"/>
    </w:pPr>
    <w:rPr>
      <w:color w:val="2E75B5"/>
    </w:rPr>
  </w:style>
  <w:style w:type="paragraph" w:styleId="Heading6">
    <w:name w:val="heading 6"/>
    <w:basedOn w:val="Normal"/>
    <w:next w:val="Normal"/>
    <w:pPr>
      <w:keepNext/>
      <w:keepLines/>
      <w:spacing w:before="40" w:after="0"/>
      <w:ind w:left="1152" w:hanging="1152"/>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0"/>
    </w:pPr>
    <w:rPr>
      <w:sz w:val="56"/>
      <w:szCs w:val="56"/>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rPr>
        <w:b/>
      </w:rPr>
      <w:tblPr/>
      <w:tcPr>
        <w:tcBorders>
          <w:bottom w:val="single" w:sz="12" w:space="0" w:color="9CC3E5"/>
        </w:tcBorders>
        <w:tcMar>
          <w:top w:w="0" w:type="nil"/>
          <w:left w:w="115" w:type="dxa"/>
          <w:bottom w:w="0" w:type="nil"/>
          <w:right w:w="115" w:type="dxa"/>
        </w:tcMar>
      </w:tcPr>
    </w:tblStylePr>
    <w:tblStylePr w:type="lastRow">
      <w:pPr>
        <w:contextualSpacing/>
      </w:pPr>
      <w:rPr>
        <w:b/>
      </w:rPr>
      <w:tblPr/>
      <w:tcPr>
        <w:tcBorders>
          <w:top w:val="single" w:sz="4" w:space="0" w:color="9CC3E5"/>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style>
  <w:style w:type="table" w:customStyle="1" w:styleId="a2">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spacing w:before="0" w:after="0" w:line="240" w:lineRule="auto"/>
      </w:pPr>
      <w:rPr>
        <w:b/>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Mar>
          <w:top w:w="0" w:type="nil"/>
          <w:left w:w="115" w:type="dxa"/>
          <w:bottom w:w="0" w:type="nil"/>
          <w:right w:w="115" w:type="dxa"/>
        </w:tcMar>
      </w:tcPr>
    </w:tblStylePr>
    <w:tblStylePr w:type="lastRow">
      <w:pPr>
        <w:spacing w:before="0" w:after="0" w:line="240" w:lineRule="auto"/>
      </w:pPr>
      <w:rPr>
        <w:b/>
      </w:rPr>
      <w:tblPr/>
      <w:tcPr>
        <w:tcBorders>
          <w:top w:val="single" w:sz="6" w:space="0" w:color="7295D2"/>
          <w:left w:val="single" w:sz="8" w:space="0" w:color="7295D2"/>
          <w:bottom w:val="single" w:sz="8" w:space="0" w:color="7295D2"/>
          <w:right w:val="single" w:sz="8" w:space="0" w:color="7295D2"/>
          <w:insideH w:val="nil"/>
          <w:insideV w:val="nil"/>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D0DCF0"/>
        <w:tcMar>
          <w:top w:w="0" w:type="nil"/>
          <w:left w:w="115" w:type="dxa"/>
          <w:bottom w:w="0" w:type="nil"/>
          <w:right w:w="115" w:type="dxa"/>
        </w:tcMar>
      </w:tcPr>
    </w:tblStylePr>
    <w:tblStylePr w:type="band1Horz">
      <w:pPr>
        <w:contextualSpacing/>
      </w:pPr>
      <w:tblPr/>
      <w:tcPr>
        <w:tcBorders>
          <w:insideH w:val="nil"/>
          <w:insideV w:val="nil"/>
        </w:tcBorders>
        <w:shd w:val="clear" w:color="auto" w:fill="D0DCF0"/>
        <w:tcMar>
          <w:top w:w="0" w:type="nil"/>
          <w:left w:w="115" w:type="dxa"/>
          <w:bottom w:w="0" w:type="nil"/>
          <w:right w:w="115" w:type="dxa"/>
        </w:tcMar>
      </w:tcPr>
    </w:tblStylePr>
    <w:tblStylePr w:type="band2Horz">
      <w:pPr>
        <w:contextualSpacing/>
      </w:pPr>
      <w:tblPr/>
      <w:tcPr>
        <w:tcBorders>
          <w:insideH w:val="nil"/>
          <w:insideV w:val="nil"/>
        </w:tcBorders>
        <w:tcMar>
          <w:top w:w="0" w:type="nil"/>
          <w:left w:w="115" w:type="dxa"/>
          <w:bottom w:w="0" w:type="nil"/>
          <w:right w:w="115" w:type="dxa"/>
        </w:tcMar>
      </w:tcPr>
    </w:tblStylePr>
  </w:style>
  <w:style w:type="paragraph" w:styleId="TOCHeading">
    <w:name w:val="TOC Heading"/>
    <w:basedOn w:val="Heading1"/>
    <w:next w:val="Normal"/>
    <w:uiPriority w:val="39"/>
    <w:unhideWhenUsed/>
    <w:qFormat/>
    <w:rsid w:val="009F4AA7"/>
    <w:pPr>
      <w:ind w:left="0" w:firstLine="0"/>
      <w:outlineLvl w:val="9"/>
    </w:pPr>
    <w:rPr>
      <w:rFonts w:asciiTheme="majorHAnsi" w:eastAsiaTheme="majorEastAsia" w:hAnsiTheme="majorHAnsi" w:cstheme="majorBidi"/>
      <w:color w:val="2E74B5" w:themeColor="accent1" w:themeShade="BF"/>
      <w:lang w:val="en-US" w:eastAsia="en-US" w:bidi="ar-SA"/>
    </w:rPr>
  </w:style>
  <w:style w:type="paragraph" w:styleId="TOC1">
    <w:name w:val="toc 1"/>
    <w:basedOn w:val="Normal"/>
    <w:next w:val="Normal"/>
    <w:autoRedefine/>
    <w:uiPriority w:val="39"/>
    <w:unhideWhenUsed/>
    <w:rsid w:val="00D01553"/>
    <w:pPr>
      <w:tabs>
        <w:tab w:val="right" w:leader="dot" w:pos="9350"/>
      </w:tabs>
      <w:spacing w:after="100"/>
    </w:pPr>
  </w:style>
  <w:style w:type="paragraph" w:styleId="TOC2">
    <w:name w:val="toc 2"/>
    <w:basedOn w:val="Normal"/>
    <w:next w:val="Normal"/>
    <w:autoRedefine/>
    <w:uiPriority w:val="39"/>
    <w:unhideWhenUsed/>
    <w:rsid w:val="009F4AA7"/>
    <w:pPr>
      <w:spacing w:after="100"/>
      <w:ind w:left="220"/>
    </w:pPr>
  </w:style>
  <w:style w:type="paragraph" w:styleId="TOC3">
    <w:name w:val="toc 3"/>
    <w:basedOn w:val="Normal"/>
    <w:next w:val="Normal"/>
    <w:autoRedefine/>
    <w:uiPriority w:val="39"/>
    <w:unhideWhenUsed/>
    <w:rsid w:val="009F4AA7"/>
    <w:pPr>
      <w:spacing w:after="100"/>
      <w:ind w:left="440"/>
    </w:pPr>
  </w:style>
  <w:style w:type="character" w:styleId="Hyperlink">
    <w:name w:val="Hyperlink"/>
    <w:basedOn w:val="DefaultParagraphFont"/>
    <w:uiPriority w:val="99"/>
    <w:unhideWhenUsed/>
    <w:rsid w:val="009F4AA7"/>
    <w:rPr>
      <w:color w:val="0563C1" w:themeColor="hyperlink"/>
      <w:u w:val="single"/>
    </w:rPr>
  </w:style>
  <w:style w:type="paragraph" w:styleId="BalloonText">
    <w:name w:val="Balloon Text"/>
    <w:basedOn w:val="Normal"/>
    <w:link w:val="BalloonTextChar"/>
    <w:uiPriority w:val="99"/>
    <w:semiHidden/>
    <w:unhideWhenUsed/>
    <w:rsid w:val="0012600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6001"/>
    <w:rPr>
      <w:rFonts w:ascii="Tahoma" w:hAnsi="Tahoma" w:cs="Tahoma"/>
      <w:sz w:val="16"/>
      <w:szCs w:val="16"/>
    </w:rPr>
  </w:style>
  <w:style w:type="character" w:styleId="CommentReference">
    <w:name w:val="annotation reference"/>
    <w:basedOn w:val="DefaultParagraphFont"/>
    <w:uiPriority w:val="99"/>
    <w:semiHidden/>
    <w:unhideWhenUsed/>
    <w:rsid w:val="00C86D5F"/>
    <w:rPr>
      <w:sz w:val="16"/>
      <w:szCs w:val="16"/>
    </w:rPr>
  </w:style>
  <w:style w:type="paragraph" w:styleId="CommentText">
    <w:name w:val="annotation text"/>
    <w:basedOn w:val="Normal"/>
    <w:link w:val="CommentTextChar"/>
    <w:uiPriority w:val="99"/>
    <w:semiHidden/>
    <w:unhideWhenUsed/>
    <w:rsid w:val="00C86D5F"/>
    <w:rPr>
      <w:sz w:val="20"/>
      <w:szCs w:val="20"/>
    </w:rPr>
  </w:style>
  <w:style w:type="character" w:customStyle="1" w:styleId="CommentTextChar">
    <w:name w:val="Comment Text Char"/>
    <w:basedOn w:val="DefaultParagraphFont"/>
    <w:link w:val="CommentText"/>
    <w:uiPriority w:val="99"/>
    <w:semiHidden/>
    <w:rsid w:val="00C86D5F"/>
    <w:rPr>
      <w:sz w:val="20"/>
      <w:szCs w:val="20"/>
    </w:rPr>
  </w:style>
  <w:style w:type="paragraph" w:styleId="CommentSubject">
    <w:name w:val="annotation subject"/>
    <w:basedOn w:val="CommentText"/>
    <w:next w:val="CommentText"/>
    <w:link w:val="CommentSubjectChar"/>
    <w:uiPriority w:val="99"/>
    <w:semiHidden/>
    <w:unhideWhenUsed/>
    <w:rsid w:val="00C86D5F"/>
    <w:rPr>
      <w:b/>
      <w:bCs/>
    </w:rPr>
  </w:style>
  <w:style w:type="character" w:customStyle="1" w:styleId="CommentSubjectChar">
    <w:name w:val="Comment Subject Char"/>
    <w:basedOn w:val="CommentTextChar"/>
    <w:link w:val="CommentSubject"/>
    <w:uiPriority w:val="99"/>
    <w:semiHidden/>
    <w:rsid w:val="00C86D5F"/>
    <w:rPr>
      <w:b/>
      <w:bCs/>
      <w:sz w:val="20"/>
      <w:szCs w:val="20"/>
    </w:rPr>
  </w:style>
  <w:style w:type="paragraph" w:styleId="Revision">
    <w:name w:val="Revision"/>
    <w:hidden/>
    <w:uiPriority w:val="99"/>
    <w:semiHidden/>
    <w:rsid w:val="00DA51CB"/>
    <w:pPr>
      <w:spacing w:after="0" w:line="240" w:lineRule="auto"/>
    </w:pPr>
  </w:style>
  <w:style w:type="paragraph" w:styleId="ListParagraph">
    <w:name w:val="List Paragraph"/>
    <w:basedOn w:val="Normal"/>
    <w:uiPriority w:val="34"/>
    <w:qFormat/>
    <w:rsid w:val="00995E74"/>
    <w:pPr>
      <w:ind w:left="720"/>
      <w:contextualSpacing/>
    </w:pPr>
  </w:style>
  <w:style w:type="paragraph" w:styleId="Header">
    <w:name w:val="header"/>
    <w:basedOn w:val="Normal"/>
    <w:link w:val="HeaderChar"/>
    <w:uiPriority w:val="99"/>
    <w:unhideWhenUsed/>
    <w:rsid w:val="00B973FB"/>
    <w:pPr>
      <w:tabs>
        <w:tab w:val="center" w:pos="4680"/>
        <w:tab w:val="right" w:pos="9360"/>
      </w:tabs>
      <w:spacing w:after="0"/>
    </w:pPr>
  </w:style>
  <w:style w:type="character" w:customStyle="1" w:styleId="HeaderChar">
    <w:name w:val="Header Char"/>
    <w:basedOn w:val="DefaultParagraphFont"/>
    <w:link w:val="Header"/>
    <w:uiPriority w:val="99"/>
    <w:rsid w:val="00B973FB"/>
  </w:style>
  <w:style w:type="paragraph" w:styleId="Footer">
    <w:name w:val="footer"/>
    <w:basedOn w:val="Normal"/>
    <w:link w:val="FooterChar"/>
    <w:uiPriority w:val="99"/>
    <w:unhideWhenUsed/>
    <w:rsid w:val="00B973FB"/>
    <w:pPr>
      <w:tabs>
        <w:tab w:val="center" w:pos="4680"/>
        <w:tab w:val="right" w:pos="9360"/>
      </w:tabs>
      <w:spacing w:after="0"/>
    </w:pPr>
  </w:style>
  <w:style w:type="character" w:customStyle="1" w:styleId="FooterChar">
    <w:name w:val="Footer Char"/>
    <w:basedOn w:val="DefaultParagraphFont"/>
    <w:link w:val="Footer"/>
    <w:uiPriority w:val="99"/>
    <w:rsid w:val="00B973FB"/>
  </w:style>
  <w:style w:type="paragraph" w:styleId="Caption">
    <w:name w:val="caption"/>
    <w:basedOn w:val="Normal"/>
    <w:next w:val="Normal"/>
    <w:uiPriority w:val="35"/>
    <w:unhideWhenUsed/>
    <w:qFormat/>
    <w:rsid w:val="0002149E"/>
    <w:pPr>
      <w:spacing w:after="200"/>
    </w:pPr>
    <w:rPr>
      <w:i/>
      <w:iCs/>
      <w:color w:val="44546A" w:themeColor="text2"/>
      <w:szCs w:val="18"/>
    </w:rPr>
  </w:style>
  <w:style w:type="paragraph" w:styleId="NormalWeb">
    <w:name w:val="Normal (Web)"/>
    <w:basedOn w:val="Normal"/>
    <w:uiPriority w:val="99"/>
    <w:unhideWhenUsed/>
    <w:rsid w:val="005B4510"/>
    <w:pPr>
      <w:spacing w:before="100" w:beforeAutospacing="1" w:after="100" w:afterAutospacing="1"/>
    </w:pPr>
    <w:rPr>
      <w:rFonts w:ascii="Times New Roman" w:eastAsia="Times New Roman" w:hAnsi="Times New Roman" w:cs="Times New Roman"/>
      <w:color w:val="auto"/>
      <w:sz w:val="24"/>
      <w:szCs w:val="24"/>
      <w:lang w:val="en-US" w:eastAsia="en-US" w:bidi="ar-SA"/>
    </w:rPr>
  </w:style>
  <w:style w:type="character" w:styleId="FollowedHyperlink">
    <w:name w:val="FollowedHyperlink"/>
    <w:basedOn w:val="DefaultParagraphFont"/>
    <w:uiPriority w:val="99"/>
    <w:semiHidden/>
    <w:unhideWhenUsed/>
    <w:rsid w:val="00C9004B"/>
    <w:rPr>
      <w:color w:val="954F72" w:themeColor="followedHyperlink"/>
      <w:u w:val="single"/>
    </w:rPr>
  </w:style>
  <w:style w:type="character" w:customStyle="1" w:styleId="apple-converted-space">
    <w:name w:val="apple-converted-space"/>
    <w:basedOn w:val="DefaultParagraphFont"/>
    <w:rsid w:val="009B5B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487883">
      <w:bodyDiv w:val="1"/>
      <w:marLeft w:val="0"/>
      <w:marRight w:val="0"/>
      <w:marTop w:val="0"/>
      <w:marBottom w:val="0"/>
      <w:divBdr>
        <w:top w:val="none" w:sz="0" w:space="0" w:color="auto"/>
        <w:left w:val="none" w:sz="0" w:space="0" w:color="auto"/>
        <w:bottom w:val="none" w:sz="0" w:space="0" w:color="auto"/>
        <w:right w:val="none" w:sz="0" w:space="0" w:color="auto"/>
      </w:divBdr>
    </w:div>
    <w:div w:id="130949160">
      <w:bodyDiv w:val="1"/>
      <w:marLeft w:val="0"/>
      <w:marRight w:val="0"/>
      <w:marTop w:val="0"/>
      <w:marBottom w:val="0"/>
      <w:divBdr>
        <w:top w:val="none" w:sz="0" w:space="0" w:color="auto"/>
        <w:left w:val="none" w:sz="0" w:space="0" w:color="auto"/>
        <w:bottom w:val="none" w:sz="0" w:space="0" w:color="auto"/>
        <w:right w:val="none" w:sz="0" w:space="0" w:color="auto"/>
      </w:divBdr>
    </w:div>
    <w:div w:id="430509583">
      <w:bodyDiv w:val="1"/>
      <w:marLeft w:val="0"/>
      <w:marRight w:val="0"/>
      <w:marTop w:val="0"/>
      <w:marBottom w:val="0"/>
      <w:divBdr>
        <w:top w:val="none" w:sz="0" w:space="0" w:color="auto"/>
        <w:left w:val="none" w:sz="0" w:space="0" w:color="auto"/>
        <w:bottom w:val="none" w:sz="0" w:space="0" w:color="auto"/>
        <w:right w:val="none" w:sz="0" w:space="0" w:color="auto"/>
      </w:divBdr>
    </w:div>
    <w:div w:id="437454787">
      <w:bodyDiv w:val="1"/>
      <w:marLeft w:val="0"/>
      <w:marRight w:val="0"/>
      <w:marTop w:val="0"/>
      <w:marBottom w:val="0"/>
      <w:divBdr>
        <w:top w:val="none" w:sz="0" w:space="0" w:color="auto"/>
        <w:left w:val="none" w:sz="0" w:space="0" w:color="auto"/>
        <w:bottom w:val="none" w:sz="0" w:space="0" w:color="auto"/>
        <w:right w:val="none" w:sz="0" w:space="0" w:color="auto"/>
      </w:divBdr>
    </w:div>
    <w:div w:id="446895399">
      <w:bodyDiv w:val="1"/>
      <w:marLeft w:val="0"/>
      <w:marRight w:val="0"/>
      <w:marTop w:val="0"/>
      <w:marBottom w:val="0"/>
      <w:divBdr>
        <w:top w:val="none" w:sz="0" w:space="0" w:color="auto"/>
        <w:left w:val="none" w:sz="0" w:space="0" w:color="auto"/>
        <w:bottom w:val="none" w:sz="0" w:space="0" w:color="auto"/>
        <w:right w:val="none" w:sz="0" w:space="0" w:color="auto"/>
      </w:divBdr>
    </w:div>
    <w:div w:id="999848453">
      <w:bodyDiv w:val="1"/>
      <w:marLeft w:val="0"/>
      <w:marRight w:val="0"/>
      <w:marTop w:val="0"/>
      <w:marBottom w:val="0"/>
      <w:divBdr>
        <w:top w:val="none" w:sz="0" w:space="0" w:color="auto"/>
        <w:left w:val="none" w:sz="0" w:space="0" w:color="auto"/>
        <w:bottom w:val="none" w:sz="0" w:space="0" w:color="auto"/>
        <w:right w:val="none" w:sz="0" w:space="0" w:color="auto"/>
      </w:divBdr>
    </w:div>
    <w:div w:id="1052770777">
      <w:bodyDiv w:val="1"/>
      <w:marLeft w:val="0"/>
      <w:marRight w:val="0"/>
      <w:marTop w:val="0"/>
      <w:marBottom w:val="0"/>
      <w:divBdr>
        <w:top w:val="none" w:sz="0" w:space="0" w:color="auto"/>
        <w:left w:val="none" w:sz="0" w:space="0" w:color="auto"/>
        <w:bottom w:val="none" w:sz="0" w:space="0" w:color="auto"/>
        <w:right w:val="none" w:sz="0" w:space="0" w:color="auto"/>
      </w:divBdr>
    </w:div>
    <w:div w:id="1062630910">
      <w:bodyDiv w:val="1"/>
      <w:marLeft w:val="0"/>
      <w:marRight w:val="0"/>
      <w:marTop w:val="0"/>
      <w:marBottom w:val="0"/>
      <w:divBdr>
        <w:top w:val="none" w:sz="0" w:space="0" w:color="auto"/>
        <w:left w:val="none" w:sz="0" w:space="0" w:color="auto"/>
        <w:bottom w:val="none" w:sz="0" w:space="0" w:color="auto"/>
        <w:right w:val="none" w:sz="0" w:space="0" w:color="auto"/>
      </w:divBdr>
    </w:div>
    <w:div w:id="1185241998">
      <w:bodyDiv w:val="1"/>
      <w:marLeft w:val="0"/>
      <w:marRight w:val="0"/>
      <w:marTop w:val="0"/>
      <w:marBottom w:val="0"/>
      <w:divBdr>
        <w:top w:val="none" w:sz="0" w:space="0" w:color="auto"/>
        <w:left w:val="none" w:sz="0" w:space="0" w:color="auto"/>
        <w:bottom w:val="none" w:sz="0" w:space="0" w:color="auto"/>
        <w:right w:val="none" w:sz="0" w:space="0" w:color="auto"/>
      </w:divBdr>
    </w:div>
    <w:div w:id="1441953880">
      <w:bodyDiv w:val="1"/>
      <w:marLeft w:val="0"/>
      <w:marRight w:val="0"/>
      <w:marTop w:val="0"/>
      <w:marBottom w:val="0"/>
      <w:divBdr>
        <w:top w:val="none" w:sz="0" w:space="0" w:color="auto"/>
        <w:left w:val="none" w:sz="0" w:space="0" w:color="auto"/>
        <w:bottom w:val="none" w:sz="0" w:space="0" w:color="auto"/>
        <w:right w:val="none" w:sz="0" w:space="0" w:color="auto"/>
      </w:divBdr>
    </w:div>
    <w:div w:id="1535969878">
      <w:bodyDiv w:val="1"/>
      <w:marLeft w:val="0"/>
      <w:marRight w:val="0"/>
      <w:marTop w:val="0"/>
      <w:marBottom w:val="0"/>
      <w:divBdr>
        <w:top w:val="none" w:sz="0" w:space="0" w:color="auto"/>
        <w:left w:val="none" w:sz="0" w:space="0" w:color="auto"/>
        <w:bottom w:val="none" w:sz="0" w:space="0" w:color="auto"/>
        <w:right w:val="none" w:sz="0" w:space="0" w:color="auto"/>
      </w:divBdr>
    </w:div>
    <w:div w:id="1629311873">
      <w:bodyDiv w:val="1"/>
      <w:marLeft w:val="0"/>
      <w:marRight w:val="0"/>
      <w:marTop w:val="0"/>
      <w:marBottom w:val="0"/>
      <w:divBdr>
        <w:top w:val="none" w:sz="0" w:space="0" w:color="auto"/>
        <w:left w:val="none" w:sz="0" w:space="0" w:color="auto"/>
        <w:bottom w:val="none" w:sz="0" w:space="0" w:color="auto"/>
        <w:right w:val="none" w:sz="0" w:space="0" w:color="auto"/>
      </w:divBdr>
    </w:div>
    <w:div w:id="1647542160">
      <w:bodyDiv w:val="1"/>
      <w:marLeft w:val="0"/>
      <w:marRight w:val="0"/>
      <w:marTop w:val="0"/>
      <w:marBottom w:val="0"/>
      <w:divBdr>
        <w:top w:val="none" w:sz="0" w:space="0" w:color="auto"/>
        <w:left w:val="none" w:sz="0" w:space="0" w:color="auto"/>
        <w:bottom w:val="none" w:sz="0" w:space="0" w:color="auto"/>
        <w:right w:val="none" w:sz="0" w:space="0" w:color="auto"/>
      </w:divBdr>
    </w:div>
    <w:div w:id="178850795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3.emf"/><Relationship Id="rId21" Type="http://schemas.openxmlformats.org/officeDocument/2006/relationships/image" Target="media/image4.emf"/><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image" Target="media/image7.tiff"/><Relationship Id="rId25" Type="http://schemas.openxmlformats.org/officeDocument/2006/relationships/hyperlink" Target="https://developers.google.com/protocol-buffers/docs/proto" TargetMode="External"/><Relationship Id="rId26" Type="http://schemas.openxmlformats.org/officeDocument/2006/relationships/image" Target="media/image8.emf"/><Relationship Id="rId27" Type="http://schemas.openxmlformats.org/officeDocument/2006/relationships/image" Target="media/image9.emf"/><Relationship Id="rId28" Type="http://schemas.openxmlformats.org/officeDocument/2006/relationships/image" Target="media/image10.emf"/><Relationship Id="rId29" Type="http://schemas.openxmlformats.org/officeDocument/2006/relationships/image" Target="media/image1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2.emf"/><Relationship Id="rId31" Type="http://schemas.openxmlformats.org/officeDocument/2006/relationships/fontTable" Target="fontTable.xml"/><Relationship Id="rId32" Type="http://schemas.microsoft.com/office/2011/relationships/people" Target="people.xml"/><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yperlink" Target="http://www.openwebfoundation.org/legal/the-owf-1-0-agreements/owfa-1-0" TargetMode="External"/><Relationship Id="rId16" Type="http://schemas.openxmlformats.org/officeDocument/2006/relationships/hyperlink" Target="http://opencompute.org/licensing/" TargetMode="External"/><Relationship Id="rId17" Type="http://schemas.openxmlformats.org/officeDocument/2006/relationships/image" Target="media/image2.emf"/><Relationship Id="rId18" Type="http://schemas.openxmlformats.org/officeDocument/2006/relationships/comments" Target="comments.xml"/><Relationship Id="rId1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469A61-7258-924B-9F32-5B3B84E4E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41</Pages>
  <Words>8728</Words>
  <Characters>49754</Characters>
  <Application>Microsoft Macintosh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Broadcom Limited</Company>
  <LinksUpToDate>false</LinksUpToDate>
  <CharactersWithSpaces>58366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Tardo</dc:creator>
  <cp:lastModifiedBy>Mickey  Spiegel</cp:lastModifiedBy>
  <cp:revision>11</cp:revision>
  <cp:lastPrinted>2017-01-25T17:50:00Z</cp:lastPrinted>
  <dcterms:created xsi:type="dcterms:W3CDTF">2019-04-18T03:45:00Z</dcterms:created>
  <dcterms:modified xsi:type="dcterms:W3CDTF">2019-05-02T20:26:00Z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